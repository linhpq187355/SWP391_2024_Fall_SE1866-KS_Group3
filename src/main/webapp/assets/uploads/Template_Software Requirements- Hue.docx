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91F4C8" w14:textId="77777777" w:rsidR="00476796" w:rsidRDefault="00476796">
      <w:pPr>
        <w:jc w:val="center"/>
      </w:pPr>
    </w:p>
    <w:p w14:paraId="51973AF8" w14:textId="584C3B76" w:rsidR="0057779F" w:rsidRDefault="00000000">
      <w:pPr>
        <w:jc w:val="center"/>
      </w:pPr>
      <w:r>
        <w:rPr>
          <w:noProof/>
        </w:rPr>
        <w:drawing>
          <wp:inline distT="0" distB="0" distL="0" distR="0" wp14:anchorId="7F50FAFF" wp14:editId="60BA1187">
            <wp:extent cx="2720647" cy="833438"/>
            <wp:effectExtent l="0" t="0" r="0" b="0"/>
            <wp:docPr id="579906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20647" cy="833438"/>
                    </a:xfrm>
                    <a:prstGeom prst="rect">
                      <a:avLst/>
                    </a:prstGeom>
                    <a:ln/>
                  </pic:spPr>
                </pic:pic>
              </a:graphicData>
            </a:graphic>
          </wp:inline>
        </w:drawing>
      </w:r>
    </w:p>
    <w:p w14:paraId="31BE2CA3" w14:textId="77777777" w:rsidR="0057779F" w:rsidRDefault="0057779F">
      <w:pPr>
        <w:jc w:val="center"/>
      </w:pPr>
    </w:p>
    <w:p w14:paraId="67C33C4F" w14:textId="77777777" w:rsidR="0057779F" w:rsidRDefault="0057779F"/>
    <w:p w14:paraId="47ED8D66" w14:textId="77777777" w:rsidR="0057779F" w:rsidRDefault="0057779F">
      <w:pPr>
        <w:jc w:val="center"/>
      </w:pPr>
    </w:p>
    <w:p w14:paraId="7F564EB4" w14:textId="77777777" w:rsidR="0057779F" w:rsidRDefault="0057779F"/>
    <w:p w14:paraId="2D1648A0" w14:textId="77777777" w:rsidR="0057779F" w:rsidRDefault="0057779F"/>
    <w:p w14:paraId="4AECF811" w14:textId="77777777" w:rsidR="0057779F" w:rsidRDefault="0057779F"/>
    <w:p w14:paraId="7FF58B20" w14:textId="77777777" w:rsidR="0057779F" w:rsidRDefault="00000000">
      <w:pPr>
        <w:jc w:val="center"/>
        <w:rPr>
          <w:b/>
          <w:smallCaps/>
          <w:sz w:val="50"/>
          <w:szCs w:val="50"/>
        </w:rPr>
      </w:pPr>
      <w:r>
        <w:rPr>
          <w:b/>
          <w:smallCaps/>
          <w:sz w:val="50"/>
          <w:szCs w:val="50"/>
        </w:rPr>
        <w:t>SOFTWARE REQUIREMENT SPECIFICATION</w:t>
      </w:r>
    </w:p>
    <w:p w14:paraId="09E73A7F" w14:textId="230C48F2" w:rsidR="0057779F" w:rsidRDefault="002228B0">
      <w:pPr>
        <w:jc w:val="center"/>
        <w:rPr>
          <w:b/>
          <w:sz w:val="46"/>
          <w:szCs w:val="46"/>
        </w:rPr>
      </w:pPr>
      <w:r>
        <w:rPr>
          <w:b/>
          <w:sz w:val="46"/>
          <w:szCs w:val="46"/>
        </w:rPr>
        <w:t>Homesharing Website – HSW123</w:t>
      </w:r>
    </w:p>
    <w:p w14:paraId="06BBD4F6" w14:textId="77777777" w:rsidR="0057779F" w:rsidRDefault="0057779F">
      <w:pPr>
        <w:jc w:val="center"/>
        <w:rPr>
          <w:b/>
          <w:sz w:val="46"/>
          <w:szCs w:val="46"/>
        </w:rPr>
      </w:pPr>
    </w:p>
    <w:p w14:paraId="6EE58508" w14:textId="77777777" w:rsidR="0057779F" w:rsidRDefault="0057779F">
      <w:pPr>
        <w:jc w:val="center"/>
        <w:rPr>
          <w:b/>
          <w:sz w:val="46"/>
          <w:szCs w:val="46"/>
        </w:rPr>
      </w:pPr>
    </w:p>
    <w:p w14:paraId="762D6F6D" w14:textId="77777777" w:rsidR="0057779F" w:rsidRDefault="0057779F">
      <w:pPr>
        <w:jc w:val="center"/>
        <w:rPr>
          <w:b/>
          <w:sz w:val="44"/>
          <w:szCs w:val="44"/>
        </w:rPr>
      </w:pPr>
    </w:p>
    <w:p w14:paraId="48189B9D" w14:textId="77777777" w:rsidR="0057779F" w:rsidRDefault="0057779F">
      <w:pPr>
        <w:jc w:val="center"/>
        <w:rPr>
          <w:b/>
          <w:sz w:val="44"/>
          <w:szCs w:val="44"/>
        </w:rPr>
      </w:pPr>
    </w:p>
    <w:p w14:paraId="7316A8FA" w14:textId="77777777" w:rsidR="0057779F" w:rsidRDefault="0057779F">
      <w:pPr>
        <w:jc w:val="center"/>
        <w:rPr>
          <w:b/>
          <w:sz w:val="44"/>
          <w:szCs w:val="44"/>
        </w:rPr>
      </w:pPr>
    </w:p>
    <w:p w14:paraId="475D81F2" w14:textId="77777777" w:rsidR="0057779F" w:rsidRDefault="0057779F">
      <w:pPr>
        <w:jc w:val="center"/>
        <w:rPr>
          <w:b/>
          <w:sz w:val="44"/>
          <w:szCs w:val="44"/>
        </w:rPr>
      </w:pPr>
    </w:p>
    <w:p w14:paraId="694EF5F5" w14:textId="6A1A00B1" w:rsidR="0057779F" w:rsidRDefault="00000000">
      <w:pPr>
        <w:spacing w:before="89"/>
        <w:ind w:left="2526" w:right="217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Hanoi, </w:t>
      </w:r>
      <w:r w:rsidR="002228B0">
        <w:rPr>
          <w:rFonts w:ascii="Times New Roman" w:eastAsia="Times New Roman" w:hAnsi="Times New Roman" w:cs="Times New Roman"/>
          <w:sz w:val="28"/>
          <w:szCs w:val="28"/>
        </w:rPr>
        <w:t>September</w:t>
      </w:r>
      <w:r>
        <w:rPr>
          <w:rFonts w:ascii="Times New Roman" w:eastAsia="Times New Roman" w:hAnsi="Times New Roman" w:cs="Times New Roman"/>
          <w:sz w:val="28"/>
          <w:szCs w:val="28"/>
        </w:rPr>
        <w:t xml:space="preserve"> 20</w:t>
      </w:r>
      <w:r w:rsidR="002228B0">
        <w:rPr>
          <w:rFonts w:ascii="Times New Roman" w:eastAsia="Times New Roman" w:hAnsi="Times New Roman" w:cs="Times New Roman"/>
          <w:sz w:val="28"/>
          <w:szCs w:val="28"/>
        </w:rPr>
        <w:t>24</w:t>
      </w:r>
      <w:r>
        <w:rPr>
          <w:rFonts w:ascii="Times New Roman" w:eastAsia="Times New Roman" w:hAnsi="Times New Roman" w:cs="Times New Roman"/>
          <w:sz w:val="28"/>
          <w:szCs w:val="28"/>
        </w:rPr>
        <w:t xml:space="preserve"> –</w:t>
      </w:r>
    </w:p>
    <w:p w14:paraId="153E9811" w14:textId="77777777" w:rsidR="0057779F" w:rsidRDefault="00000000">
      <w:pPr>
        <w:rPr>
          <w:rFonts w:ascii="Times New Roman" w:eastAsia="Times New Roman" w:hAnsi="Times New Roman" w:cs="Times New Roman"/>
          <w:sz w:val="28"/>
          <w:szCs w:val="28"/>
        </w:rPr>
      </w:pPr>
      <w:r>
        <w:br w:type="page"/>
      </w:r>
    </w:p>
    <w:p w14:paraId="1D5C7269" w14:textId="77777777" w:rsidR="0057779F" w:rsidRDefault="00000000">
      <w:pPr>
        <w:pStyle w:val="Heading1"/>
      </w:pPr>
      <w:bookmarkStart w:id="2" w:name="_heading=h.gjdgxs" w:colFirst="0" w:colLast="0"/>
      <w:bookmarkEnd w:id="2"/>
      <w:r>
        <w:lastRenderedPageBreak/>
        <w:t>Record of Changes</w:t>
      </w:r>
    </w:p>
    <w:tbl>
      <w:tblPr>
        <w:tblStyle w:val="a"/>
        <w:tblW w:w="97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990"/>
        <w:gridCol w:w="810"/>
        <w:gridCol w:w="1234"/>
        <w:gridCol w:w="5770"/>
      </w:tblGrid>
      <w:tr w:rsidR="0057779F" w14:paraId="44752D05" w14:textId="77777777">
        <w:tc>
          <w:tcPr>
            <w:tcW w:w="990" w:type="dxa"/>
            <w:shd w:val="clear" w:color="auto" w:fill="FFE8E1"/>
          </w:tcPr>
          <w:p w14:paraId="7E9DDC64" w14:textId="77777777" w:rsidR="0057779F" w:rsidRDefault="00000000">
            <w:pPr>
              <w:widowControl w:val="0"/>
              <w:pBdr>
                <w:top w:val="nil"/>
                <w:left w:val="nil"/>
                <w:bottom w:val="nil"/>
                <w:right w:val="nil"/>
                <w:between w:val="nil"/>
              </w:pBdr>
              <w:spacing w:before="120" w:after="60" w:line="240" w:lineRule="auto"/>
              <w:jc w:val="center"/>
              <w:rPr>
                <w:rFonts w:ascii="Tahoma" w:eastAsia="Tahoma" w:hAnsi="Tahoma" w:cs="Tahoma"/>
                <w:b/>
                <w:color w:val="6E2500"/>
                <w:sz w:val="20"/>
                <w:szCs w:val="20"/>
              </w:rPr>
            </w:pPr>
            <w:r>
              <w:rPr>
                <w:rFonts w:ascii="Tahoma" w:eastAsia="Tahoma" w:hAnsi="Tahoma" w:cs="Tahoma"/>
                <w:b/>
                <w:color w:val="6E2500"/>
                <w:sz w:val="20"/>
                <w:szCs w:val="20"/>
              </w:rPr>
              <w:t>Version</w:t>
            </w:r>
          </w:p>
        </w:tc>
        <w:tc>
          <w:tcPr>
            <w:tcW w:w="990" w:type="dxa"/>
            <w:shd w:val="clear" w:color="auto" w:fill="FFE8E1"/>
          </w:tcPr>
          <w:p w14:paraId="091CD5A7" w14:textId="77777777" w:rsidR="0057779F" w:rsidRDefault="00000000">
            <w:pPr>
              <w:widowControl w:val="0"/>
              <w:pBdr>
                <w:top w:val="nil"/>
                <w:left w:val="nil"/>
                <w:bottom w:val="nil"/>
                <w:right w:val="nil"/>
                <w:between w:val="nil"/>
              </w:pBdr>
              <w:spacing w:before="120" w:after="60" w:line="240" w:lineRule="auto"/>
              <w:jc w:val="center"/>
              <w:rPr>
                <w:rFonts w:ascii="Tahoma" w:eastAsia="Tahoma" w:hAnsi="Tahoma" w:cs="Tahoma"/>
                <w:b/>
                <w:color w:val="6E2500"/>
                <w:sz w:val="20"/>
                <w:szCs w:val="20"/>
              </w:rPr>
            </w:pPr>
            <w:r>
              <w:rPr>
                <w:rFonts w:ascii="Tahoma" w:eastAsia="Tahoma" w:hAnsi="Tahoma" w:cs="Tahoma"/>
                <w:b/>
                <w:color w:val="6E2500"/>
                <w:sz w:val="20"/>
                <w:szCs w:val="20"/>
              </w:rPr>
              <w:t>Date</w:t>
            </w:r>
          </w:p>
        </w:tc>
        <w:tc>
          <w:tcPr>
            <w:tcW w:w="810" w:type="dxa"/>
            <w:shd w:val="clear" w:color="auto" w:fill="FFE8E1"/>
          </w:tcPr>
          <w:p w14:paraId="323D1BBF" w14:textId="77777777" w:rsidR="0057779F" w:rsidRDefault="00000000">
            <w:pPr>
              <w:widowControl w:val="0"/>
              <w:pBdr>
                <w:top w:val="nil"/>
                <w:left w:val="nil"/>
                <w:bottom w:val="nil"/>
                <w:right w:val="nil"/>
                <w:between w:val="nil"/>
              </w:pBdr>
              <w:spacing w:before="120" w:after="60" w:line="240" w:lineRule="auto"/>
              <w:jc w:val="center"/>
              <w:rPr>
                <w:rFonts w:ascii="Tahoma" w:eastAsia="Tahoma" w:hAnsi="Tahoma" w:cs="Tahoma"/>
                <w:b/>
                <w:color w:val="6E2500"/>
                <w:sz w:val="20"/>
                <w:szCs w:val="20"/>
              </w:rPr>
            </w:pPr>
            <w:r>
              <w:rPr>
                <w:rFonts w:ascii="Tahoma" w:eastAsia="Tahoma" w:hAnsi="Tahoma" w:cs="Tahoma"/>
                <w:b/>
                <w:color w:val="6E2500"/>
                <w:sz w:val="20"/>
                <w:szCs w:val="20"/>
              </w:rPr>
              <w:t>A*</w:t>
            </w:r>
            <w:r>
              <w:rPr>
                <w:rFonts w:ascii="Tahoma" w:eastAsia="Tahoma" w:hAnsi="Tahoma" w:cs="Tahoma"/>
                <w:b/>
                <w:color w:val="6E2500"/>
                <w:sz w:val="20"/>
                <w:szCs w:val="20"/>
              </w:rPr>
              <w:br/>
              <w:t>M, D</w:t>
            </w:r>
          </w:p>
        </w:tc>
        <w:tc>
          <w:tcPr>
            <w:tcW w:w="1234" w:type="dxa"/>
            <w:shd w:val="clear" w:color="auto" w:fill="FFE8E1"/>
          </w:tcPr>
          <w:p w14:paraId="6D5E2B14" w14:textId="77777777" w:rsidR="0057779F" w:rsidRDefault="00000000">
            <w:pPr>
              <w:widowControl w:val="0"/>
              <w:pBdr>
                <w:top w:val="nil"/>
                <w:left w:val="nil"/>
                <w:bottom w:val="nil"/>
                <w:right w:val="nil"/>
                <w:between w:val="nil"/>
              </w:pBdr>
              <w:spacing w:before="120" w:after="60" w:line="240" w:lineRule="auto"/>
              <w:jc w:val="center"/>
              <w:rPr>
                <w:rFonts w:ascii="Tahoma" w:eastAsia="Tahoma" w:hAnsi="Tahoma" w:cs="Tahoma"/>
                <w:b/>
                <w:color w:val="6E2500"/>
                <w:sz w:val="20"/>
                <w:szCs w:val="20"/>
              </w:rPr>
            </w:pPr>
            <w:r>
              <w:rPr>
                <w:rFonts w:ascii="Tahoma" w:eastAsia="Tahoma" w:hAnsi="Tahoma" w:cs="Tahoma"/>
                <w:b/>
                <w:color w:val="6E2500"/>
                <w:sz w:val="20"/>
                <w:szCs w:val="20"/>
              </w:rPr>
              <w:t>In charge</w:t>
            </w:r>
          </w:p>
        </w:tc>
        <w:tc>
          <w:tcPr>
            <w:tcW w:w="5770" w:type="dxa"/>
            <w:shd w:val="clear" w:color="auto" w:fill="FFE8E1"/>
          </w:tcPr>
          <w:p w14:paraId="50A77D0D" w14:textId="77777777" w:rsidR="0057779F" w:rsidRDefault="00000000">
            <w:pPr>
              <w:widowControl w:val="0"/>
              <w:pBdr>
                <w:top w:val="nil"/>
                <w:left w:val="nil"/>
                <w:bottom w:val="nil"/>
                <w:right w:val="nil"/>
                <w:between w:val="nil"/>
              </w:pBdr>
              <w:spacing w:before="120" w:after="60" w:line="240" w:lineRule="auto"/>
              <w:jc w:val="center"/>
              <w:rPr>
                <w:rFonts w:ascii="Tahoma" w:eastAsia="Tahoma" w:hAnsi="Tahoma" w:cs="Tahoma"/>
                <w:b/>
                <w:color w:val="6E2500"/>
                <w:sz w:val="20"/>
                <w:szCs w:val="20"/>
              </w:rPr>
            </w:pPr>
            <w:r>
              <w:rPr>
                <w:rFonts w:ascii="Tahoma" w:eastAsia="Tahoma" w:hAnsi="Tahoma" w:cs="Tahoma"/>
                <w:b/>
                <w:color w:val="6E2500"/>
                <w:sz w:val="20"/>
                <w:szCs w:val="20"/>
              </w:rPr>
              <w:t>Change Description</w:t>
            </w:r>
          </w:p>
        </w:tc>
      </w:tr>
      <w:tr w:rsidR="0057779F" w14:paraId="5B5CB1B3" w14:textId="77777777">
        <w:tc>
          <w:tcPr>
            <w:tcW w:w="990" w:type="dxa"/>
          </w:tcPr>
          <w:p w14:paraId="5E4CF5BA" w14:textId="77777777" w:rsidR="005777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V1.0</w:t>
            </w:r>
          </w:p>
        </w:tc>
        <w:tc>
          <w:tcPr>
            <w:tcW w:w="990" w:type="dxa"/>
          </w:tcPr>
          <w:p w14:paraId="497BC367" w14:textId="2AA02664"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12/9</w:t>
            </w:r>
          </w:p>
        </w:tc>
        <w:tc>
          <w:tcPr>
            <w:tcW w:w="810" w:type="dxa"/>
          </w:tcPr>
          <w:p w14:paraId="2C04104C" w14:textId="16E0F424"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32F21132" w14:textId="6FC281C9" w:rsidR="005777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sdt>
              <w:sdtPr>
                <w:tag w:val="goog_rdk_1"/>
                <w:id w:val="-707488412"/>
              </w:sdtPr>
              <w:sdtContent>
                <w:r w:rsidR="0084519C">
                  <w:rPr>
                    <w:rFonts w:ascii="Tahoma" w:eastAsia="Tahoma" w:hAnsi="Tahoma" w:cs="Tahoma"/>
                    <w:color w:val="000000"/>
                    <w:sz w:val="18"/>
                    <w:szCs w:val="18"/>
                  </w:rPr>
                  <w:t>Phạm Quang Linh</w:t>
                </w:r>
              </w:sdtContent>
            </w:sdt>
          </w:p>
        </w:tc>
        <w:tc>
          <w:tcPr>
            <w:tcW w:w="5770" w:type="dxa"/>
          </w:tcPr>
          <w:p w14:paraId="0B8A7FFD" w14:textId="3617F0B7" w:rsidR="005777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sdt>
              <w:sdtPr>
                <w:tag w:val="goog_rdk_3"/>
                <w:id w:val="-1990856234"/>
              </w:sdtPr>
              <w:sdtContent>
                <w:ins w:id="3" w:author="Chu Thi Minh Hue (FE FPTU HN)" w:date="2023-03-10T10:29:00Z">
                  <w:r>
                    <w:rPr>
                      <w:rFonts w:ascii="Tahoma" w:eastAsia="Tahoma" w:hAnsi="Tahoma" w:cs="Tahoma"/>
                      <w:color w:val="000000"/>
                      <w:sz w:val="18"/>
                      <w:szCs w:val="18"/>
                    </w:rPr>
                    <w:t xml:space="preserve">Add </w:t>
                  </w:r>
                </w:ins>
                <w:r w:rsidR="0084519C">
                  <w:rPr>
                    <w:rFonts w:ascii="Tahoma" w:eastAsia="Tahoma" w:hAnsi="Tahoma" w:cs="Tahoma"/>
                    <w:color w:val="000000"/>
                    <w:sz w:val="18"/>
                    <w:szCs w:val="18"/>
                  </w:rPr>
                  <w:t>business background</w:t>
                </w:r>
              </w:sdtContent>
            </w:sdt>
          </w:p>
        </w:tc>
      </w:tr>
      <w:tr w:rsidR="0057779F" w14:paraId="0FBE23CB" w14:textId="77777777">
        <w:tc>
          <w:tcPr>
            <w:tcW w:w="990" w:type="dxa"/>
          </w:tcPr>
          <w:p w14:paraId="0E1A00FD" w14:textId="77777777" w:rsidR="005777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V1.0</w:t>
            </w:r>
          </w:p>
        </w:tc>
        <w:tc>
          <w:tcPr>
            <w:tcW w:w="990" w:type="dxa"/>
          </w:tcPr>
          <w:p w14:paraId="16A49F0A" w14:textId="61FD3B88" w:rsidR="005777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1</w:t>
            </w:r>
            <w:r w:rsidR="0084519C">
              <w:rPr>
                <w:rFonts w:ascii="Tahoma" w:eastAsia="Tahoma" w:hAnsi="Tahoma" w:cs="Tahoma"/>
                <w:color w:val="000000"/>
                <w:sz w:val="18"/>
                <w:szCs w:val="18"/>
              </w:rPr>
              <w:t>2</w:t>
            </w:r>
            <w:r>
              <w:rPr>
                <w:rFonts w:ascii="Tahoma" w:eastAsia="Tahoma" w:hAnsi="Tahoma" w:cs="Tahoma"/>
                <w:color w:val="000000"/>
                <w:sz w:val="18"/>
                <w:szCs w:val="18"/>
              </w:rPr>
              <w:t>/</w:t>
            </w:r>
            <w:r w:rsidR="0084519C">
              <w:rPr>
                <w:rFonts w:ascii="Tahoma" w:eastAsia="Tahoma" w:hAnsi="Tahoma" w:cs="Tahoma"/>
                <w:color w:val="000000"/>
                <w:sz w:val="18"/>
                <w:szCs w:val="18"/>
              </w:rPr>
              <w:t>9</w:t>
            </w:r>
          </w:p>
        </w:tc>
        <w:tc>
          <w:tcPr>
            <w:tcW w:w="810" w:type="dxa"/>
          </w:tcPr>
          <w:p w14:paraId="4475EDCB" w14:textId="4AE1BBC7"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7B305032" w14:textId="175FA601" w:rsidR="005777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sdt>
              <w:sdtPr>
                <w:tag w:val="goog_rdk_1"/>
                <w:id w:val="-1333442168"/>
              </w:sdtPr>
              <w:sdtContent>
                <w:r w:rsidR="0084519C">
                  <w:rPr>
                    <w:rFonts w:ascii="Tahoma" w:eastAsia="Tahoma" w:hAnsi="Tahoma" w:cs="Tahoma"/>
                    <w:color w:val="000000"/>
                    <w:sz w:val="18"/>
                    <w:szCs w:val="18"/>
                  </w:rPr>
                  <w:t>Hoàng Minh Đức</w:t>
                </w:r>
              </w:sdtContent>
            </w:sdt>
          </w:p>
        </w:tc>
        <w:tc>
          <w:tcPr>
            <w:tcW w:w="5770" w:type="dxa"/>
          </w:tcPr>
          <w:p w14:paraId="07818B00" w14:textId="3F685BD8" w:rsidR="005777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sdt>
              <w:sdtPr>
                <w:tag w:val="goog_rdk_3"/>
                <w:id w:val="-611122239"/>
              </w:sdtPr>
              <w:sdtContent>
                <w:ins w:id="4" w:author="Chu Thi Minh Hue (FE FPTU HN)" w:date="2023-03-10T10:29:00Z">
                  <w:r w:rsidR="0084519C">
                    <w:rPr>
                      <w:rFonts w:ascii="Tahoma" w:eastAsia="Tahoma" w:hAnsi="Tahoma" w:cs="Tahoma"/>
                      <w:color w:val="000000"/>
                      <w:sz w:val="18"/>
                      <w:szCs w:val="18"/>
                    </w:rPr>
                    <w:t xml:space="preserve">Add </w:t>
                  </w:r>
                </w:ins>
                <w:r w:rsidR="0084519C">
                  <w:rPr>
                    <w:rFonts w:ascii="Tahoma" w:eastAsia="Tahoma" w:hAnsi="Tahoma" w:cs="Tahoma"/>
                    <w:color w:val="000000"/>
                    <w:sz w:val="18"/>
                    <w:szCs w:val="18"/>
                  </w:rPr>
                  <w:t>business opportunity</w:t>
                </w:r>
              </w:sdtContent>
            </w:sdt>
          </w:p>
        </w:tc>
      </w:tr>
      <w:tr w:rsidR="0057779F" w14:paraId="73E7F7E2" w14:textId="77777777">
        <w:tc>
          <w:tcPr>
            <w:tcW w:w="990" w:type="dxa"/>
          </w:tcPr>
          <w:p w14:paraId="0C6FDD58" w14:textId="7A1B74F2"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V1.0</w:t>
            </w:r>
          </w:p>
        </w:tc>
        <w:tc>
          <w:tcPr>
            <w:tcW w:w="990" w:type="dxa"/>
          </w:tcPr>
          <w:p w14:paraId="3A8B2E18" w14:textId="7B1D2C1C"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13/9</w:t>
            </w:r>
          </w:p>
        </w:tc>
        <w:tc>
          <w:tcPr>
            <w:tcW w:w="810" w:type="dxa"/>
          </w:tcPr>
          <w:p w14:paraId="0874203F" w14:textId="293230A0"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6A05B5F9" w14:textId="3B3A239B"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Hoàng Thế Minh</w:t>
            </w:r>
          </w:p>
        </w:tc>
        <w:tc>
          <w:tcPr>
            <w:tcW w:w="5770" w:type="dxa"/>
          </w:tcPr>
          <w:p w14:paraId="78230E49" w14:textId="29BFC702"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Add business objectives</w:t>
            </w:r>
          </w:p>
        </w:tc>
      </w:tr>
      <w:tr w:rsidR="0057779F" w14:paraId="0A0C5BF4" w14:textId="77777777">
        <w:tc>
          <w:tcPr>
            <w:tcW w:w="990" w:type="dxa"/>
          </w:tcPr>
          <w:p w14:paraId="251D9290" w14:textId="7AE182D7"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V1.0</w:t>
            </w:r>
          </w:p>
        </w:tc>
        <w:tc>
          <w:tcPr>
            <w:tcW w:w="990" w:type="dxa"/>
          </w:tcPr>
          <w:p w14:paraId="7A8C62B8" w14:textId="537F07C9"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13/9</w:t>
            </w:r>
          </w:p>
        </w:tc>
        <w:tc>
          <w:tcPr>
            <w:tcW w:w="810" w:type="dxa"/>
          </w:tcPr>
          <w:p w14:paraId="76B426D3" w14:textId="4B5A7EC3"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784261C3" w14:textId="0CF7EDD5"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Phạm Quốc Đạt</w:t>
            </w:r>
          </w:p>
        </w:tc>
        <w:tc>
          <w:tcPr>
            <w:tcW w:w="5770" w:type="dxa"/>
          </w:tcPr>
          <w:p w14:paraId="25AD7273" w14:textId="4BCD5CED"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Add business success metric</w:t>
            </w:r>
          </w:p>
        </w:tc>
      </w:tr>
      <w:tr w:rsidR="0057779F" w14:paraId="293C9528" w14:textId="77777777">
        <w:tc>
          <w:tcPr>
            <w:tcW w:w="990" w:type="dxa"/>
          </w:tcPr>
          <w:p w14:paraId="17305FA2" w14:textId="242B4E3A"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V1.0</w:t>
            </w:r>
          </w:p>
        </w:tc>
        <w:tc>
          <w:tcPr>
            <w:tcW w:w="990" w:type="dxa"/>
          </w:tcPr>
          <w:p w14:paraId="35D181F9" w14:textId="4342EEDB"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14/9</w:t>
            </w:r>
          </w:p>
        </w:tc>
        <w:tc>
          <w:tcPr>
            <w:tcW w:w="810" w:type="dxa"/>
          </w:tcPr>
          <w:p w14:paraId="4174092B" w14:textId="79D2236B"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1B909D0D" w14:textId="09A2360E"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Phạm Quốc Đạt</w:t>
            </w:r>
          </w:p>
        </w:tc>
        <w:tc>
          <w:tcPr>
            <w:tcW w:w="5770" w:type="dxa"/>
          </w:tcPr>
          <w:p w14:paraId="15E5BAD1" w14:textId="01015505"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Add product vision</w:t>
            </w:r>
          </w:p>
        </w:tc>
      </w:tr>
      <w:tr w:rsidR="0057779F" w14:paraId="1A62D074" w14:textId="77777777">
        <w:tc>
          <w:tcPr>
            <w:tcW w:w="990" w:type="dxa"/>
          </w:tcPr>
          <w:p w14:paraId="1432DFF9" w14:textId="483C3AE9"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V1.0</w:t>
            </w:r>
          </w:p>
        </w:tc>
        <w:tc>
          <w:tcPr>
            <w:tcW w:w="990" w:type="dxa"/>
          </w:tcPr>
          <w:p w14:paraId="7EC70F06" w14:textId="03A95B0A"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15/9</w:t>
            </w:r>
          </w:p>
        </w:tc>
        <w:tc>
          <w:tcPr>
            <w:tcW w:w="810" w:type="dxa"/>
          </w:tcPr>
          <w:p w14:paraId="35984288" w14:textId="13164F73"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2D3D1DDE" w14:textId="5DFF7BAE"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Phạm Quang Linh</w:t>
            </w:r>
          </w:p>
        </w:tc>
        <w:tc>
          <w:tcPr>
            <w:tcW w:w="5770" w:type="dxa"/>
          </w:tcPr>
          <w:p w14:paraId="1CAFABE9" w14:textId="525B6271"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Add product context</w:t>
            </w:r>
          </w:p>
        </w:tc>
      </w:tr>
      <w:tr w:rsidR="0057779F" w14:paraId="7925581F" w14:textId="77777777">
        <w:tc>
          <w:tcPr>
            <w:tcW w:w="990" w:type="dxa"/>
          </w:tcPr>
          <w:p w14:paraId="5BE3BE91" w14:textId="36463358"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V1.0</w:t>
            </w:r>
          </w:p>
        </w:tc>
        <w:tc>
          <w:tcPr>
            <w:tcW w:w="990" w:type="dxa"/>
          </w:tcPr>
          <w:p w14:paraId="4B12A501" w14:textId="4139CCD5"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15/9</w:t>
            </w:r>
          </w:p>
        </w:tc>
        <w:tc>
          <w:tcPr>
            <w:tcW w:w="810" w:type="dxa"/>
          </w:tcPr>
          <w:p w14:paraId="2550F985" w14:textId="6173E078"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2E813B35" w14:textId="32158644"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Nguyễn Công Mạnh</w:t>
            </w:r>
          </w:p>
        </w:tc>
        <w:tc>
          <w:tcPr>
            <w:tcW w:w="5770" w:type="dxa"/>
          </w:tcPr>
          <w:p w14:paraId="2EC93C91" w14:textId="47C367D8" w:rsidR="0057779F" w:rsidRDefault="0084519C">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Add major features</w:t>
            </w:r>
          </w:p>
        </w:tc>
      </w:tr>
      <w:tr w:rsidR="0057779F" w14:paraId="67A65293" w14:textId="77777777">
        <w:tc>
          <w:tcPr>
            <w:tcW w:w="990" w:type="dxa"/>
          </w:tcPr>
          <w:p w14:paraId="28B2881C"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990" w:type="dxa"/>
          </w:tcPr>
          <w:p w14:paraId="641C74E8"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32BDE736"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A5BD0EB"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F6A9A17"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57779F" w14:paraId="08E33259" w14:textId="77777777">
        <w:tc>
          <w:tcPr>
            <w:tcW w:w="990" w:type="dxa"/>
          </w:tcPr>
          <w:p w14:paraId="72BAB2BB"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990" w:type="dxa"/>
          </w:tcPr>
          <w:p w14:paraId="7F67AE42"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479523C5"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F8A17E8"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2FC3E2DE"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57779F" w14:paraId="30348FCA" w14:textId="77777777">
        <w:tc>
          <w:tcPr>
            <w:tcW w:w="990" w:type="dxa"/>
          </w:tcPr>
          <w:p w14:paraId="0F0F2FB1"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990" w:type="dxa"/>
          </w:tcPr>
          <w:p w14:paraId="54A544FC"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63544D6A"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342ABB7E"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66679E66"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57779F" w14:paraId="69E8D505" w14:textId="77777777">
        <w:tc>
          <w:tcPr>
            <w:tcW w:w="990" w:type="dxa"/>
          </w:tcPr>
          <w:p w14:paraId="6B7CFEF7"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990" w:type="dxa"/>
          </w:tcPr>
          <w:p w14:paraId="354E279E"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1252A2CE"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073C7A7A"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3633524B"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57779F" w14:paraId="391A746B" w14:textId="77777777">
        <w:tc>
          <w:tcPr>
            <w:tcW w:w="990" w:type="dxa"/>
          </w:tcPr>
          <w:p w14:paraId="24410F7D"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990" w:type="dxa"/>
          </w:tcPr>
          <w:p w14:paraId="6EFBECBF"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51B66062"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5C9C7953"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79E74A4D"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r>
      <w:tr w:rsidR="0057779F" w14:paraId="71FDFC89" w14:textId="77777777">
        <w:tc>
          <w:tcPr>
            <w:tcW w:w="990" w:type="dxa"/>
          </w:tcPr>
          <w:p w14:paraId="46F0FDDE"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990" w:type="dxa"/>
          </w:tcPr>
          <w:p w14:paraId="2648150D"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810" w:type="dxa"/>
          </w:tcPr>
          <w:p w14:paraId="365C60AD"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1234" w:type="dxa"/>
          </w:tcPr>
          <w:p w14:paraId="10F5953B"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c>
          <w:tcPr>
            <w:tcW w:w="5770" w:type="dxa"/>
          </w:tcPr>
          <w:p w14:paraId="386ABDBE" w14:textId="77777777" w:rsidR="0057779F" w:rsidRDefault="0057779F">
            <w:pPr>
              <w:pBdr>
                <w:top w:val="nil"/>
                <w:left w:val="nil"/>
                <w:bottom w:val="nil"/>
                <w:right w:val="nil"/>
                <w:between w:val="nil"/>
              </w:pBdr>
              <w:spacing w:before="80" w:after="80" w:line="240" w:lineRule="auto"/>
              <w:rPr>
                <w:rFonts w:ascii="Tahoma" w:eastAsia="Tahoma" w:hAnsi="Tahoma" w:cs="Tahoma"/>
                <w:color w:val="000000"/>
                <w:sz w:val="18"/>
                <w:szCs w:val="18"/>
              </w:rPr>
            </w:pPr>
          </w:p>
        </w:tc>
      </w:tr>
    </w:tbl>
    <w:p w14:paraId="37CDFDCB" w14:textId="77777777" w:rsidR="0057779F" w:rsidRDefault="00000000">
      <w:pPr>
        <w:rPr>
          <w:sz w:val="28"/>
          <w:szCs w:val="28"/>
        </w:rPr>
      </w:pPr>
      <w:r>
        <w:t>*A - Added M - Modified D - Deleted</w:t>
      </w:r>
    </w:p>
    <w:p w14:paraId="748E2F7B" w14:textId="77777777" w:rsidR="0057779F" w:rsidRDefault="0057779F">
      <w:pPr>
        <w:spacing w:before="89"/>
        <w:ind w:left="2526" w:right="2171"/>
        <w:jc w:val="center"/>
        <w:rPr>
          <w:rFonts w:ascii="Times New Roman" w:eastAsia="Times New Roman" w:hAnsi="Times New Roman" w:cs="Times New Roman"/>
          <w:sz w:val="28"/>
          <w:szCs w:val="28"/>
        </w:rPr>
      </w:pPr>
    </w:p>
    <w:p w14:paraId="0DC0809E" w14:textId="77777777" w:rsidR="0057779F" w:rsidRDefault="00000000">
      <w:pPr>
        <w:rPr>
          <w:color w:val="000000"/>
        </w:rPr>
      </w:pPr>
      <w:r>
        <w:br w:type="page"/>
      </w:r>
    </w:p>
    <w:p w14:paraId="2D12D57D" w14:textId="77777777" w:rsidR="0057779F" w:rsidRDefault="00000000">
      <w:pPr>
        <w:keepNext/>
        <w:keepLines/>
        <w:pBdr>
          <w:top w:val="nil"/>
          <w:left w:val="nil"/>
          <w:bottom w:val="nil"/>
          <w:right w:val="nil"/>
          <w:between w:val="nil"/>
        </w:pBdr>
        <w:spacing w:before="240" w:after="0"/>
        <w:rPr>
          <w:color w:val="843C0B"/>
          <w:sz w:val="32"/>
          <w:szCs w:val="32"/>
        </w:rPr>
      </w:pPr>
      <w:r>
        <w:rPr>
          <w:color w:val="843C0B"/>
          <w:sz w:val="32"/>
          <w:szCs w:val="32"/>
        </w:rPr>
        <w:lastRenderedPageBreak/>
        <w:t>Table of Contents</w:t>
      </w:r>
    </w:p>
    <w:sdt>
      <w:sdtPr>
        <w:id w:val="314230033"/>
        <w:docPartObj>
          <w:docPartGallery w:val="Table of Contents"/>
          <w:docPartUnique/>
        </w:docPartObj>
      </w:sdtPr>
      <w:sdtContent>
        <w:p w14:paraId="4694D6B4" w14:textId="77777777" w:rsidR="0057779F" w:rsidRDefault="00000000">
          <w:pPr>
            <w:pBdr>
              <w:top w:val="nil"/>
              <w:left w:val="nil"/>
              <w:bottom w:val="nil"/>
              <w:right w:val="nil"/>
              <w:between w:val="nil"/>
            </w:pBdr>
            <w:tabs>
              <w:tab w:val="right" w:leader="dot" w:pos="9040"/>
            </w:tabs>
            <w:spacing w:after="100"/>
            <w:rPr>
              <w:color w:val="000000"/>
              <w:sz w:val="24"/>
              <w:szCs w:val="24"/>
            </w:rPr>
          </w:pPr>
          <w:r>
            <w:fldChar w:fldCharType="begin"/>
          </w:r>
          <w:r>
            <w:instrText xml:space="preserve"> TOC \h \u \z \t "Heading 1,1,Heading 2,2,Heading 3,3,"</w:instrText>
          </w:r>
          <w:r>
            <w:fldChar w:fldCharType="separate"/>
          </w:r>
          <w:hyperlink w:anchor="_heading=h.gjdgxs">
            <w:r>
              <w:rPr>
                <w:color w:val="000000"/>
              </w:rPr>
              <w:t>Record of Changes</w:t>
            </w:r>
            <w:r>
              <w:rPr>
                <w:color w:val="000000"/>
              </w:rPr>
              <w:tab/>
              <w:t>2</w:t>
            </w:r>
          </w:hyperlink>
        </w:p>
        <w:p w14:paraId="56FD9D5E" w14:textId="77777777" w:rsidR="0057779F" w:rsidRDefault="00000000">
          <w:pPr>
            <w:pBdr>
              <w:top w:val="nil"/>
              <w:left w:val="nil"/>
              <w:bottom w:val="nil"/>
              <w:right w:val="nil"/>
              <w:between w:val="nil"/>
            </w:pBdr>
            <w:tabs>
              <w:tab w:val="right" w:leader="dot" w:pos="9040"/>
            </w:tabs>
            <w:spacing w:after="100"/>
            <w:rPr>
              <w:color w:val="000000"/>
              <w:sz w:val="24"/>
              <w:szCs w:val="24"/>
            </w:rPr>
          </w:pPr>
          <w:hyperlink w:anchor="_heading=h.1fob9te">
            <w:r>
              <w:rPr>
                <w:color w:val="000000"/>
              </w:rPr>
              <w:t>I. Product Overview</w:t>
            </w:r>
            <w:r>
              <w:rPr>
                <w:color w:val="000000"/>
              </w:rPr>
              <w:tab/>
              <w:t>5</w:t>
            </w:r>
          </w:hyperlink>
        </w:p>
        <w:p w14:paraId="5A8B0127"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3znysh7">
            <w:r>
              <w:rPr>
                <w:color w:val="000000"/>
              </w:rPr>
              <w:t>1. Product Vision</w:t>
            </w:r>
            <w:r>
              <w:rPr>
                <w:color w:val="000000"/>
              </w:rPr>
              <w:tab/>
              <w:t>5</w:t>
            </w:r>
          </w:hyperlink>
        </w:p>
        <w:p w14:paraId="21B8257D"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2et92p0">
            <w:r>
              <w:rPr>
                <w:color w:val="000000"/>
              </w:rPr>
              <w:t>2. Product Context</w:t>
            </w:r>
            <w:r>
              <w:rPr>
                <w:color w:val="000000"/>
              </w:rPr>
              <w:tab/>
              <w:t>5</w:t>
            </w:r>
          </w:hyperlink>
        </w:p>
        <w:p w14:paraId="3082EA9A"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tyjcwt">
            <w:r>
              <w:rPr>
                <w:color w:val="000000"/>
              </w:rPr>
              <w:t>3. Major Features</w:t>
            </w:r>
            <w:r>
              <w:rPr>
                <w:color w:val="000000"/>
              </w:rPr>
              <w:tab/>
              <w:t>6</w:t>
            </w:r>
          </w:hyperlink>
        </w:p>
        <w:p w14:paraId="296EE6A5"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3dy6vkm">
            <w:r>
              <w:rPr>
                <w:color w:val="000000"/>
              </w:rPr>
              <w:t>4. User Requirements</w:t>
            </w:r>
            <w:r>
              <w:rPr>
                <w:color w:val="000000"/>
              </w:rPr>
              <w:tab/>
              <w:t>6</w:t>
            </w:r>
          </w:hyperlink>
        </w:p>
        <w:p w14:paraId="1E931379"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1t3h5sf">
            <w:r>
              <w:rPr>
                <w:color w:val="000000"/>
              </w:rPr>
              <w:t>5.1 Actors List</w:t>
            </w:r>
            <w:r>
              <w:rPr>
                <w:color w:val="000000"/>
              </w:rPr>
              <w:tab/>
              <w:t>6</w:t>
            </w:r>
          </w:hyperlink>
        </w:p>
        <w:p w14:paraId="0B5EC008"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2s8eyo1">
            <w:r>
              <w:rPr>
                <w:color w:val="000000"/>
              </w:rPr>
              <w:t>5.2 Use Cases</w:t>
            </w:r>
            <w:r>
              <w:rPr>
                <w:color w:val="000000"/>
              </w:rPr>
              <w:tab/>
              <w:t>7</w:t>
            </w:r>
          </w:hyperlink>
        </w:p>
        <w:p w14:paraId="4CF9B9CA"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17dp8vu">
            <w:r>
              <w:rPr>
                <w:color w:val="000000"/>
              </w:rPr>
              <w:t>5. Assumptions &amp; Dependencies</w:t>
            </w:r>
            <w:r>
              <w:rPr>
                <w:color w:val="000000"/>
              </w:rPr>
              <w:tab/>
              <w:t>8</w:t>
            </w:r>
          </w:hyperlink>
        </w:p>
        <w:p w14:paraId="23594DC8"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3rdcrjn">
            <w:r>
              <w:rPr>
                <w:color w:val="000000"/>
              </w:rPr>
              <w:t>6. Limitations and Exclusions</w:t>
            </w:r>
            <w:r>
              <w:rPr>
                <w:color w:val="000000"/>
              </w:rPr>
              <w:tab/>
              <w:t>8</w:t>
            </w:r>
          </w:hyperlink>
        </w:p>
        <w:p w14:paraId="3409AB80"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26in1rg">
            <w:r>
              <w:rPr>
                <w:color w:val="000000"/>
              </w:rPr>
              <w:t>7. Business Rules</w:t>
            </w:r>
            <w:r>
              <w:rPr>
                <w:color w:val="000000"/>
              </w:rPr>
              <w:tab/>
              <w:t>8</w:t>
            </w:r>
          </w:hyperlink>
        </w:p>
        <w:p w14:paraId="72053007" w14:textId="77777777" w:rsidR="0057779F" w:rsidRDefault="00000000">
          <w:pPr>
            <w:pBdr>
              <w:top w:val="nil"/>
              <w:left w:val="nil"/>
              <w:bottom w:val="nil"/>
              <w:right w:val="nil"/>
              <w:between w:val="nil"/>
            </w:pBdr>
            <w:tabs>
              <w:tab w:val="right" w:leader="dot" w:pos="9040"/>
            </w:tabs>
            <w:spacing w:after="100"/>
            <w:rPr>
              <w:color w:val="000000"/>
              <w:sz w:val="24"/>
              <w:szCs w:val="24"/>
            </w:rPr>
          </w:pPr>
          <w:hyperlink w:anchor="_heading=h.lnxbz9">
            <w:r>
              <w:rPr>
                <w:color w:val="000000"/>
              </w:rPr>
              <w:t>II. Use Case Specifications</w:t>
            </w:r>
            <w:r>
              <w:rPr>
                <w:color w:val="000000"/>
              </w:rPr>
              <w:tab/>
              <w:t>9</w:t>
            </w:r>
          </w:hyperlink>
        </w:p>
        <w:p w14:paraId="4C107746"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35nkun2">
            <w:r>
              <w:rPr>
                <w:color w:val="000000"/>
              </w:rPr>
              <w:t>1. Order Meals Feature</w:t>
            </w:r>
            <w:r>
              <w:rPr>
                <w:color w:val="000000"/>
              </w:rPr>
              <w:tab/>
              <w:t>9</w:t>
            </w:r>
          </w:hyperlink>
        </w:p>
        <w:p w14:paraId="2EBCA6A7"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1ksv4uv">
            <w:r>
              <w:rPr>
                <w:color w:val="000000"/>
              </w:rPr>
              <w:t>1.1 Order a Meal</w:t>
            </w:r>
            <w:r>
              <w:rPr>
                <w:color w:val="000000"/>
              </w:rPr>
              <w:tab/>
              <w:t>9</w:t>
            </w:r>
          </w:hyperlink>
        </w:p>
        <w:p w14:paraId="16520F91"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44sinio">
            <w:r>
              <w:rPr>
                <w:color w:val="000000"/>
              </w:rPr>
              <w:t>1.2 Change Meal Order</w:t>
            </w:r>
            <w:r>
              <w:rPr>
                <w:color w:val="000000"/>
              </w:rPr>
              <w:tab/>
              <w:t>11</w:t>
            </w:r>
          </w:hyperlink>
        </w:p>
        <w:p w14:paraId="652BD84F"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2jxsxqh">
            <w:r>
              <w:rPr>
                <w:color w:val="000000"/>
              </w:rPr>
              <w:t>1.3 Cancel Meal Order</w:t>
            </w:r>
            <w:r>
              <w:rPr>
                <w:color w:val="000000"/>
              </w:rPr>
              <w:tab/>
              <w:t>11</w:t>
            </w:r>
          </w:hyperlink>
        </w:p>
        <w:p w14:paraId="5E163619"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z337ya">
            <w:r>
              <w:rPr>
                <w:color w:val="000000"/>
              </w:rPr>
              <w:t>2. Meal Subscriptions Feature</w:t>
            </w:r>
            <w:r>
              <w:rPr>
                <w:color w:val="000000"/>
              </w:rPr>
              <w:tab/>
              <w:t>11</w:t>
            </w:r>
          </w:hyperlink>
        </w:p>
        <w:p w14:paraId="15265066"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3j2qqm3">
            <w:r>
              <w:rPr>
                <w:color w:val="000000"/>
              </w:rPr>
              <w:t>2.1 Register for Payroll Deduction</w:t>
            </w:r>
            <w:r>
              <w:rPr>
                <w:color w:val="000000"/>
              </w:rPr>
              <w:tab/>
              <w:t>11</w:t>
            </w:r>
          </w:hyperlink>
        </w:p>
        <w:p w14:paraId="79E7216F"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1y810tw">
            <w:r>
              <w:rPr>
                <w:color w:val="000000"/>
              </w:rPr>
              <w:t>2.2 &lt;&lt;Next Use Case Name..&gt;&gt;</w:t>
            </w:r>
            <w:r>
              <w:rPr>
                <w:color w:val="000000"/>
              </w:rPr>
              <w:tab/>
              <w:t>12</w:t>
            </w:r>
          </w:hyperlink>
        </w:p>
        <w:p w14:paraId="32FA8AFF"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4i7ojhp">
            <w:r>
              <w:rPr>
                <w:color w:val="000000"/>
              </w:rPr>
              <w:t>3. &lt;&lt;Next Feature Name..&gt;&gt;</w:t>
            </w:r>
            <w:r>
              <w:rPr>
                <w:color w:val="000000"/>
              </w:rPr>
              <w:tab/>
              <w:t>12</w:t>
            </w:r>
          </w:hyperlink>
        </w:p>
        <w:p w14:paraId="50B33339"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2xcytpi">
            <w:r>
              <w:rPr>
                <w:color w:val="000000"/>
              </w:rPr>
              <w:t>3.1 &lt;&lt;Use Case Name&gt;&gt;</w:t>
            </w:r>
            <w:r>
              <w:rPr>
                <w:color w:val="000000"/>
              </w:rPr>
              <w:tab/>
              <w:t>12</w:t>
            </w:r>
          </w:hyperlink>
        </w:p>
        <w:p w14:paraId="05C102B4"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1ci93xb">
            <w:r>
              <w:rPr>
                <w:color w:val="000000"/>
              </w:rPr>
              <w:t>3.2 …</w:t>
            </w:r>
            <w:r>
              <w:rPr>
                <w:color w:val="000000"/>
              </w:rPr>
              <w:tab/>
              <w:t>12</w:t>
            </w:r>
          </w:hyperlink>
        </w:p>
        <w:p w14:paraId="58916391" w14:textId="77777777" w:rsidR="0057779F" w:rsidRDefault="00000000">
          <w:pPr>
            <w:pBdr>
              <w:top w:val="nil"/>
              <w:left w:val="nil"/>
              <w:bottom w:val="nil"/>
              <w:right w:val="nil"/>
              <w:between w:val="nil"/>
            </w:pBdr>
            <w:tabs>
              <w:tab w:val="right" w:leader="dot" w:pos="9040"/>
            </w:tabs>
            <w:spacing w:after="100"/>
            <w:rPr>
              <w:color w:val="000000"/>
              <w:sz w:val="24"/>
              <w:szCs w:val="24"/>
            </w:rPr>
          </w:pPr>
          <w:hyperlink w:anchor="_heading=h.3whwml4">
            <w:r>
              <w:rPr>
                <w:color w:val="000000"/>
              </w:rPr>
              <w:t>III. Functional Requirements</w:t>
            </w:r>
            <w:r>
              <w:rPr>
                <w:color w:val="000000"/>
              </w:rPr>
              <w:tab/>
              <w:t>13</w:t>
            </w:r>
          </w:hyperlink>
        </w:p>
        <w:p w14:paraId="5CA5AA02"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2bn6wsx">
            <w:r>
              <w:rPr>
                <w:color w:val="000000"/>
              </w:rPr>
              <w:t>1. System Functional Overview</w:t>
            </w:r>
            <w:r>
              <w:rPr>
                <w:color w:val="000000"/>
              </w:rPr>
              <w:tab/>
              <w:t>13</w:t>
            </w:r>
          </w:hyperlink>
        </w:p>
        <w:p w14:paraId="5A7803FD"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qsh70q">
            <w:r>
              <w:rPr>
                <w:color w:val="000000"/>
              </w:rPr>
              <w:t>1.1 Screens Flow</w:t>
            </w:r>
            <w:r>
              <w:rPr>
                <w:color w:val="000000"/>
              </w:rPr>
              <w:tab/>
              <w:t>13</w:t>
            </w:r>
          </w:hyperlink>
        </w:p>
        <w:p w14:paraId="493DE504"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3as4poj">
            <w:r>
              <w:rPr>
                <w:color w:val="000000"/>
              </w:rPr>
              <w:t>1.2 Screen Descriptions</w:t>
            </w:r>
            <w:r>
              <w:rPr>
                <w:color w:val="000000"/>
              </w:rPr>
              <w:tab/>
              <w:t>13</w:t>
            </w:r>
          </w:hyperlink>
        </w:p>
        <w:p w14:paraId="668797B4"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1pxezwc">
            <w:r>
              <w:rPr>
                <w:color w:val="000000"/>
              </w:rPr>
              <w:t>1.3 Screen Authorization</w:t>
            </w:r>
            <w:r>
              <w:rPr>
                <w:color w:val="000000"/>
              </w:rPr>
              <w:tab/>
              <w:t>13</w:t>
            </w:r>
          </w:hyperlink>
        </w:p>
        <w:p w14:paraId="7AD3B8A4"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49x2ik5">
            <w:r>
              <w:rPr>
                <w:color w:val="000000"/>
              </w:rPr>
              <w:t>1.4 Non-Screen Functions</w:t>
            </w:r>
            <w:r>
              <w:rPr>
                <w:color w:val="000000"/>
              </w:rPr>
              <w:tab/>
              <w:t>14</w:t>
            </w:r>
          </w:hyperlink>
        </w:p>
        <w:p w14:paraId="275F6D22"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2p2csry">
            <w:r>
              <w:rPr>
                <w:color w:val="000000"/>
              </w:rPr>
              <w:t>1.5 Entity Relationship Diagram</w:t>
            </w:r>
            <w:r>
              <w:rPr>
                <w:color w:val="000000"/>
              </w:rPr>
              <w:tab/>
              <w:t>14</w:t>
            </w:r>
          </w:hyperlink>
        </w:p>
        <w:p w14:paraId="12EA6714"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147n2zr">
            <w:r>
              <w:rPr>
                <w:color w:val="000000"/>
              </w:rPr>
              <w:t>2. &lt;&lt;Feature Name 1&gt;&gt;</w:t>
            </w:r>
            <w:r>
              <w:rPr>
                <w:color w:val="000000"/>
              </w:rPr>
              <w:tab/>
              <w:t>14</w:t>
            </w:r>
          </w:hyperlink>
        </w:p>
        <w:p w14:paraId="458126CF"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3o7alnk">
            <w:r>
              <w:rPr>
                <w:color w:val="000000"/>
              </w:rPr>
              <w:t>2.1 &lt;&lt;Function Name 1&gt;&gt;</w:t>
            </w:r>
            <w:r>
              <w:rPr>
                <w:color w:val="000000"/>
              </w:rPr>
              <w:tab/>
              <w:t>14</w:t>
            </w:r>
          </w:hyperlink>
        </w:p>
        <w:p w14:paraId="06BAA40D"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23ckvvd">
            <w:r>
              <w:rPr>
                <w:color w:val="000000"/>
              </w:rPr>
              <w:t>2.2 &lt;&lt;Function Name 2&gt;&gt;</w:t>
            </w:r>
            <w:r>
              <w:rPr>
                <w:color w:val="000000"/>
              </w:rPr>
              <w:tab/>
              <w:t>15</w:t>
            </w:r>
          </w:hyperlink>
        </w:p>
        <w:p w14:paraId="413439D3"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ihv636">
            <w:r>
              <w:rPr>
                <w:color w:val="000000"/>
              </w:rPr>
              <w:t>2.3 &lt;&lt;Feature Name 2&gt;&gt;</w:t>
            </w:r>
            <w:r>
              <w:rPr>
                <w:color w:val="000000"/>
              </w:rPr>
              <w:tab/>
              <w:t>15</w:t>
            </w:r>
          </w:hyperlink>
        </w:p>
        <w:p w14:paraId="0B9B28D9" w14:textId="77777777" w:rsidR="0057779F" w:rsidRDefault="00000000">
          <w:pPr>
            <w:pBdr>
              <w:top w:val="nil"/>
              <w:left w:val="nil"/>
              <w:bottom w:val="nil"/>
              <w:right w:val="nil"/>
              <w:between w:val="nil"/>
            </w:pBdr>
            <w:tabs>
              <w:tab w:val="right" w:leader="dot" w:pos="9040"/>
            </w:tabs>
            <w:spacing w:after="100"/>
            <w:rPr>
              <w:color w:val="000000"/>
              <w:sz w:val="24"/>
              <w:szCs w:val="24"/>
            </w:rPr>
          </w:pPr>
          <w:hyperlink w:anchor="_heading=h.1hmsyys">
            <w:r>
              <w:rPr>
                <w:color w:val="000000"/>
              </w:rPr>
              <w:t>IV. Non-Functional Requirements</w:t>
            </w:r>
            <w:r>
              <w:rPr>
                <w:color w:val="000000"/>
              </w:rPr>
              <w:tab/>
              <w:t>16</w:t>
            </w:r>
          </w:hyperlink>
        </w:p>
        <w:p w14:paraId="5A7AD476"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41mghml">
            <w:r>
              <w:rPr>
                <w:color w:val="000000"/>
              </w:rPr>
              <w:t>1. External Interfaces</w:t>
            </w:r>
            <w:r>
              <w:rPr>
                <w:color w:val="000000"/>
              </w:rPr>
              <w:tab/>
              <w:t>16</w:t>
            </w:r>
          </w:hyperlink>
        </w:p>
        <w:p w14:paraId="3535A595" w14:textId="77777777" w:rsidR="005777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2grqrue">
            <w:r>
              <w:rPr>
                <w:color w:val="000000"/>
              </w:rPr>
              <w:t>2. Quality Attributes</w:t>
            </w:r>
            <w:r>
              <w:rPr>
                <w:color w:val="000000"/>
              </w:rPr>
              <w:tab/>
              <w:t>16</w:t>
            </w:r>
          </w:hyperlink>
        </w:p>
        <w:p w14:paraId="661E227D"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vx1227">
            <w:r>
              <w:rPr>
                <w:color w:val="000000"/>
              </w:rPr>
              <w:t>2.1 Usability</w:t>
            </w:r>
            <w:r>
              <w:rPr>
                <w:color w:val="000000"/>
              </w:rPr>
              <w:tab/>
              <w:t>16</w:t>
            </w:r>
          </w:hyperlink>
        </w:p>
        <w:p w14:paraId="2D1DFBB0"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3fwokq0">
            <w:r>
              <w:rPr>
                <w:color w:val="000000"/>
              </w:rPr>
              <w:t>2.2 Reliability</w:t>
            </w:r>
            <w:r>
              <w:rPr>
                <w:color w:val="000000"/>
              </w:rPr>
              <w:tab/>
              <w:t>16</w:t>
            </w:r>
          </w:hyperlink>
        </w:p>
        <w:p w14:paraId="724D6673"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1v1yuxt">
            <w:r>
              <w:rPr>
                <w:color w:val="000000"/>
              </w:rPr>
              <w:t>2.3 Performance</w:t>
            </w:r>
            <w:r>
              <w:rPr>
                <w:color w:val="000000"/>
              </w:rPr>
              <w:tab/>
              <w:t>16</w:t>
            </w:r>
          </w:hyperlink>
        </w:p>
        <w:p w14:paraId="1E604FFA" w14:textId="77777777" w:rsidR="0057779F" w:rsidRDefault="00000000">
          <w:pPr>
            <w:pBdr>
              <w:top w:val="nil"/>
              <w:left w:val="nil"/>
              <w:bottom w:val="nil"/>
              <w:right w:val="nil"/>
              <w:between w:val="nil"/>
            </w:pBdr>
            <w:tabs>
              <w:tab w:val="right" w:pos="9040"/>
            </w:tabs>
            <w:spacing w:after="100"/>
            <w:ind w:left="440"/>
            <w:rPr>
              <w:color w:val="000000"/>
              <w:sz w:val="24"/>
              <w:szCs w:val="24"/>
            </w:rPr>
          </w:pPr>
          <w:hyperlink w:anchor="_heading=h.4f1mdlm">
            <w:r>
              <w:rPr>
                <w:color w:val="000000"/>
              </w:rPr>
              <w:t>2.4 …</w:t>
            </w:r>
            <w:r>
              <w:rPr>
                <w:color w:val="000000"/>
              </w:rPr>
              <w:tab/>
              <w:t>16</w:t>
            </w:r>
          </w:hyperlink>
        </w:p>
        <w:p w14:paraId="6FE8E995" w14:textId="77777777" w:rsidR="0057779F" w:rsidRDefault="00000000">
          <w:r>
            <w:fldChar w:fldCharType="end"/>
          </w:r>
        </w:p>
      </w:sdtContent>
    </w:sdt>
    <w:p w14:paraId="5555E912" w14:textId="77777777" w:rsidR="0057779F" w:rsidRDefault="0057779F">
      <w:pPr>
        <w:rPr>
          <w:b/>
        </w:rPr>
      </w:pPr>
    </w:p>
    <w:p w14:paraId="5BDB3FC3" w14:textId="77777777" w:rsidR="0057779F" w:rsidRDefault="00000000">
      <w:bookmarkStart w:id="5" w:name="_heading=h.30j0zll" w:colFirst="0" w:colLast="0"/>
      <w:bookmarkEnd w:id="5"/>
      <w:r>
        <w:br w:type="page"/>
      </w:r>
    </w:p>
    <w:p w14:paraId="052A0F15" w14:textId="77777777" w:rsidR="0057779F" w:rsidRDefault="00000000">
      <w:pPr>
        <w:pStyle w:val="Heading1"/>
      </w:pPr>
      <w:bookmarkStart w:id="6" w:name="_heading=h.1fob9te" w:colFirst="0" w:colLast="0"/>
      <w:bookmarkEnd w:id="6"/>
      <w:r>
        <w:lastRenderedPageBreak/>
        <w:t>I. Product Overview</w:t>
      </w:r>
    </w:p>
    <w:p w14:paraId="39915A0B" w14:textId="77777777" w:rsidR="0057779F" w:rsidRDefault="00000000">
      <w:pPr>
        <w:pStyle w:val="Heading2"/>
      </w:pPr>
      <w:bookmarkStart w:id="7" w:name="_heading=h.3znysh7" w:colFirst="0" w:colLast="0"/>
      <w:bookmarkEnd w:id="7"/>
      <w:r>
        <w:t>1.1. BackGround</w:t>
      </w:r>
    </w:p>
    <w:p w14:paraId="1838216E" w14:textId="77777777" w:rsidR="0057779F" w:rsidRDefault="00000000">
      <w:pPr>
        <w:jc w:val="both"/>
        <w:rPr>
          <w:i/>
          <w:color w:val="0000FF"/>
        </w:rPr>
      </w:pPr>
      <w:r>
        <w:rPr>
          <w:i/>
          <w:color w:val="0000FF"/>
        </w:rPr>
        <w:t>[Write about the customer's current business situation]</w:t>
      </w:r>
    </w:p>
    <w:p w14:paraId="24DC4DF0" w14:textId="77777777" w:rsidR="00425E1A" w:rsidRDefault="00425E1A">
      <w:pPr>
        <w:pStyle w:val="Heading2"/>
        <w:rPr>
          <w:lang w:val="en-US"/>
        </w:rPr>
      </w:pPr>
    </w:p>
    <w:p w14:paraId="3C21A6E0" w14:textId="77777777" w:rsidR="00425E1A" w:rsidRPr="00425E1A" w:rsidRDefault="00425E1A" w:rsidP="00425E1A">
      <w:pPr>
        <w:rPr>
          <w:lang w:val="en-US"/>
        </w:rPr>
      </w:pPr>
      <w:r w:rsidRPr="00425E1A">
        <w:rPr>
          <w:lang w:val="en-US"/>
        </w:rPr>
        <w:t>Currently, many individuals, particularly students and young professionals, are facing challenges when searching for suitable roommates to share housing. Traditional methods of finding roommates, such as word-of-mouth, bulletin boards, and social media, are often time-consuming, inefficient, and provide limited options. House managers—those who already own or rent properties and are looking for roommates—must manually manage postings, respond to inquiries, and screen potential tenants.</w:t>
      </w:r>
    </w:p>
    <w:p w14:paraId="720BA129" w14:textId="77777777" w:rsidR="00425E1A" w:rsidRPr="00425E1A" w:rsidRDefault="00425E1A" w:rsidP="00425E1A">
      <w:pPr>
        <w:rPr>
          <w:lang w:val="en-US"/>
        </w:rPr>
      </w:pPr>
      <w:r w:rsidRPr="00425E1A">
        <w:rPr>
          <w:lang w:val="en-US"/>
        </w:rPr>
        <w:t>This process can be tedious, with house managers often dealing with numerous inquiries from potential tenants who may not meet their requirements. Similarly, tenants who do not own properties face difficulties in finding trustworthy listings that meet their preferences in terms of budget, location, and lifestyle compatibility.</w:t>
      </w:r>
    </w:p>
    <w:p w14:paraId="43328E2B" w14:textId="77777777" w:rsidR="00425E1A" w:rsidRPr="00425E1A" w:rsidRDefault="00425E1A" w:rsidP="00425E1A">
      <w:pPr>
        <w:rPr>
          <w:lang w:val="en-US"/>
        </w:rPr>
      </w:pPr>
      <w:r w:rsidRPr="00425E1A">
        <w:rPr>
          <w:lang w:val="en-US"/>
        </w:rPr>
        <w:t>The lack of a centralized platform specifically designed for roommate finding leads to miscommunication, delays in securing housing, and an overall frustrating experience for both house managers and tenants. Additionally, there is no easy way to verify the credibility of posts or communicate securely between users. The introduction of an efficient home-sharing website will address these issues by providing a seamless platform for connecting house managers and potential tenants, simplifying the roommate search process.</w:t>
      </w:r>
    </w:p>
    <w:p w14:paraId="4E1DEEEE" w14:textId="632633E4" w:rsidR="00425E1A" w:rsidRPr="00425E1A" w:rsidRDefault="00425E1A" w:rsidP="00425E1A">
      <w:pPr>
        <w:rPr>
          <w:lang w:val="en-US"/>
        </w:rPr>
      </w:pPr>
    </w:p>
    <w:p w14:paraId="3E5A3D00" w14:textId="77777777" w:rsidR="00425E1A" w:rsidRDefault="00425E1A">
      <w:pPr>
        <w:pStyle w:val="Heading2"/>
      </w:pPr>
    </w:p>
    <w:p w14:paraId="0C69DA9A" w14:textId="32A6A6D0" w:rsidR="0057779F" w:rsidRDefault="00000000">
      <w:pPr>
        <w:pStyle w:val="Heading2"/>
      </w:pPr>
      <w:r>
        <w:t>1.2. Business Opportunity</w:t>
      </w:r>
    </w:p>
    <w:p w14:paraId="53F4039C" w14:textId="77777777" w:rsidR="0057779F" w:rsidRDefault="00000000">
      <w:pPr>
        <w:jc w:val="both"/>
        <w:rPr>
          <w:i/>
          <w:color w:val="0000FF"/>
        </w:rPr>
      </w:pPr>
      <w:r>
        <w:rPr>
          <w:i/>
          <w:color w:val="0000FF"/>
        </w:rPr>
        <w:t>[Write about the business opportunities that will help help the new system succeed when deployed]</w:t>
      </w:r>
    </w:p>
    <w:p w14:paraId="06DA48A1" w14:textId="77777777" w:rsidR="00425E1A" w:rsidRPr="00425E1A" w:rsidRDefault="00425E1A" w:rsidP="00425E1A">
      <w:pPr>
        <w:jc w:val="both"/>
        <w:rPr>
          <w:lang w:val="en-US"/>
        </w:rPr>
      </w:pPr>
      <w:r w:rsidRPr="00425E1A">
        <w:rPr>
          <w:lang w:val="en-US"/>
        </w:rPr>
        <w:t>There is a growing demand for an efficient and secure platform where individuals can easily find suitable roommates. Many house managers and tenants have expressed frustration with current methods of finding roommates due to inefficiencies, limited visibility, and lack of trust in the available options. By introducing a specialized home-sharing website, we can streamline the process of connecting house managers and tenants, allowing them to post, browse, and contact each other with greater ease and security.</w:t>
      </w:r>
    </w:p>
    <w:p w14:paraId="7F20FCEF" w14:textId="77777777" w:rsidR="00425E1A" w:rsidRPr="00425E1A" w:rsidRDefault="00425E1A" w:rsidP="00425E1A">
      <w:pPr>
        <w:jc w:val="both"/>
        <w:rPr>
          <w:lang w:val="en-US"/>
        </w:rPr>
      </w:pPr>
      <w:r w:rsidRPr="00425E1A">
        <w:rPr>
          <w:lang w:val="en-US"/>
        </w:rPr>
        <w:t>The new system will provide house managers with a convenient way to list available rooms and specify their requirements for potential roommates, such as budget, lifestyle preferences, and move-in dates. This will reduce the time and effort needed to manage roommate inquiries and increase the likelihood of finding suitable tenants. For tenants, the platform will offer a comprehensive search tool with filters, allowing them to find housing options that meet their criteria more quickly.</w:t>
      </w:r>
    </w:p>
    <w:p w14:paraId="795C1648" w14:textId="5AFAD75E" w:rsidR="0057779F" w:rsidRDefault="00425E1A">
      <w:pPr>
        <w:jc w:val="both"/>
        <w:rPr>
          <w:lang w:val="en-US"/>
        </w:rPr>
      </w:pPr>
      <w:r w:rsidRPr="00425E1A">
        <w:rPr>
          <w:lang w:val="en-US"/>
        </w:rPr>
        <w:t>Additionally, the platform will incorporate features that enhance user trust, such as user verification and reviews, which will reduce the risk of scams or unreliable listings. By offering a centralized, user-friendly platform with enhanced communication tools and security features, the home-sharing website has the potential to become a go-to resource for those seeking roommates, creating new opportunities for growth and user engagement.</w:t>
      </w:r>
    </w:p>
    <w:p w14:paraId="7D0C331A" w14:textId="77777777" w:rsidR="00425E1A" w:rsidRPr="00425E1A" w:rsidRDefault="00425E1A">
      <w:pPr>
        <w:jc w:val="both"/>
        <w:rPr>
          <w:lang w:val="en-US"/>
        </w:rPr>
      </w:pPr>
    </w:p>
    <w:p w14:paraId="5CCFCE0D" w14:textId="77777777" w:rsidR="0057779F" w:rsidRDefault="00000000">
      <w:pPr>
        <w:pStyle w:val="Heading2"/>
      </w:pPr>
      <w:r>
        <w:lastRenderedPageBreak/>
        <w:t>1.3. Business Objectives</w:t>
      </w:r>
    </w:p>
    <w:p w14:paraId="2B20B957" w14:textId="77777777" w:rsidR="0057779F" w:rsidRDefault="00000000">
      <w:pPr>
        <w:jc w:val="both"/>
        <w:rPr>
          <w:i/>
          <w:color w:val="0000FF"/>
        </w:rPr>
      </w:pPr>
      <w:r>
        <w:rPr>
          <w:i/>
          <w:color w:val="0000FF"/>
        </w:rPr>
        <w:t>[Write about business goals when the new system goes live]</w:t>
      </w:r>
    </w:p>
    <w:p w14:paraId="1B92EE3E" w14:textId="77777777" w:rsidR="00175408" w:rsidRDefault="00175408">
      <w:pPr>
        <w:pStyle w:val="Heading2"/>
        <w:rPr>
          <w:lang w:val="en-US"/>
        </w:rPr>
      </w:pPr>
    </w:p>
    <w:p w14:paraId="39AC830A" w14:textId="77777777" w:rsidR="00175408" w:rsidRPr="00175408" w:rsidRDefault="00175408" w:rsidP="00175408">
      <w:pPr>
        <w:rPr>
          <w:lang w:val="en-US"/>
        </w:rPr>
      </w:pPr>
      <w:r w:rsidRPr="00175408">
        <w:rPr>
          <w:b/>
          <w:bCs/>
          <w:lang w:val="en-US"/>
        </w:rPr>
        <w:t>BO-1</w:t>
      </w:r>
      <w:r w:rsidRPr="00175408">
        <w:rPr>
          <w:lang w:val="en-US"/>
        </w:rPr>
        <w:t>: Increase the number of successful roommate matches by 30% within 6 months after the system's release.</w:t>
      </w:r>
      <w:r w:rsidRPr="00175408">
        <w:rPr>
          <w:lang w:val="en-US"/>
        </w:rPr>
        <w:br/>
      </w:r>
      <w:r w:rsidRPr="00175408">
        <w:rPr>
          <w:i/>
          <w:iCs/>
          <w:lang w:val="en-US"/>
        </w:rPr>
        <w:t>Scale</w:t>
      </w:r>
      <w:r w:rsidRPr="00175408">
        <w:rPr>
          <w:lang w:val="en-US"/>
        </w:rPr>
        <w:t>: Total number of completed matches through the platform</w:t>
      </w:r>
      <w:r w:rsidRPr="00175408">
        <w:rPr>
          <w:lang w:val="en-US"/>
        </w:rPr>
        <w:br/>
      </w:r>
      <w:r w:rsidRPr="00175408">
        <w:rPr>
          <w:i/>
          <w:iCs/>
          <w:lang w:val="en-US"/>
        </w:rPr>
        <w:t>Meter</w:t>
      </w:r>
      <w:r w:rsidRPr="00175408">
        <w:rPr>
          <w:lang w:val="en-US"/>
        </w:rPr>
        <w:t>: System-generated reports on successful matches (e.g., user feedback, move-in confirmations)</w:t>
      </w:r>
      <w:r w:rsidRPr="00175408">
        <w:rPr>
          <w:lang w:val="en-US"/>
        </w:rPr>
        <w:br/>
      </w:r>
      <w:r w:rsidRPr="00175408">
        <w:rPr>
          <w:i/>
          <w:iCs/>
          <w:lang w:val="en-US"/>
        </w:rPr>
        <w:t>Past</w:t>
      </w:r>
      <w:r w:rsidRPr="00175408">
        <w:rPr>
          <w:lang w:val="en-US"/>
        </w:rPr>
        <w:t>: 0 matches (before system release)</w:t>
      </w:r>
      <w:r w:rsidRPr="00175408">
        <w:rPr>
          <w:lang w:val="en-US"/>
        </w:rPr>
        <w:br/>
      </w:r>
      <w:r w:rsidRPr="00175408">
        <w:rPr>
          <w:i/>
          <w:iCs/>
          <w:lang w:val="en-US"/>
        </w:rPr>
        <w:t>Goal</w:t>
      </w:r>
      <w:r w:rsidRPr="00175408">
        <w:rPr>
          <w:lang w:val="en-US"/>
        </w:rPr>
        <w:t>: 30% increase in successful matches</w:t>
      </w:r>
      <w:r w:rsidRPr="00175408">
        <w:rPr>
          <w:lang w:val="en-US"/>
        </w:rPr>
        <w:br/>
      </w:r>
      <w:r w:rsidRPr="00175408">
        <w:rPr>
          <w:i/>
          <w:iCs/>
          <w:lang w:val="en-US"/>
        </w:rPr>
        <w:t>Stretch</w:t>
      </w:r>
      <w:r w:rsidRPr="00175408">
        <w:rPr>
          <w:lang w:val="en-US"/>
        </w:rPr>
        <w:t>: 50% increase in successful matches</w:t>
      </w:r>
    </w:p>
    <w:p w14:paraId="2A2BF1D2" w14:textId="77777777" w:rsidR="00175408" w:rsidRPr="00175408" w:rsidRDefault="00175408" w:rsidP="00175408">
      <w:pPr>
        <w:rPr>
          <w:lang w:val="en-US"/>
        </w:rPr>
      </w:pPr>
      <w:r w:rsidRPr="00175408">
        <w:rPr>
          <w:b/>
          <w:bCs/>
          <w:lang w:val="en-US"/>
        </w:rPr>
        <w:t>BO-2</w:t>
      </w:r>
      <w:r w:rsidRPr="00175408">
        <w:rPr>
          <w:lang w:val="en-US"/>
        </w:rPr>
        <w:t>: Reduce the time spent by house managers to find suitable tenants by 40% within 9 months following the system's launch.</w:t>
      </w:r>
      <w:r w:rsidRPr="00175408">
        <w:rPr>
          <w:lang w:val="en-US"/>
        </w:rPr>
        <w:br/>
      </w:r>
      <w:r w:rsidRPr="00175408">
        <w:rPr>
          <w:i/>
          <w:iCs/>
          <w:lang w:val="en-US"/>
        </w:rPr>
        <w:t>Scale</w:t>
      </w:r>
      <w:r w:rsidRPr="00175408">
        <w:rPr>
          <w:lang w:val="en-US"/>
        </w:rPr>
        <w:t>: Average time spent by house managers responding to inquiries and screening potential roommates</w:t>
      </w:r>
      <w:r w:rsidRPr="00175408">
        <w:rPr>
          <w:lang w:val="en-US"/>
        </w:rPr>
        <w:br/>
      </w:r>
      <w:r w:rsidRPr="00175408">
        <w:rPr>
          <w:i/>
          <w:iCs/>
          <w:lang w:val="en-US"/>
        </w:rPr>
        <w:t>Meter</w:t>
      </w:r>
      <w:r w:rsidRPr="00175408">
        <w:rPr>
          <w:lang w:val="en-US"/>
        </w:rPr>
        <w:t>: Survey data from house managers, analysis of communication and transaction logs</w:t>
      </w:r>
      <w:r w:rsidRPr="00175408">
        <w:rPr>
          <w:lang w:val="en-US"/>
        </w:rPr>
        <w:br/>
      </w:r>
      <w:r w:rsidRPr="00175408">
        <w:rPr>
          <w:i/>
          <w:iCs/>
          <w:lang w:val="en-US"/>
        </w:rPr>
        <w:t>Past</w:t>
      </w:r>
      <w:r w:rsidRPr="00175408">
        <w:rPr>
          <w:lang w:val="en-US"/>
        </w:rPr>
        <w:t>: 30 days average to find a tenant</w:t>
      </w:r>
      <w:r w:rsidRPr="00175408">
        <w:rPr>
          <w:lang w:val="en-US"/>
        </w:rPr>
        <w:br/>
      </w:r>
      <w:r w:rsidRPr="00175408">
        <w:rPr>
          <w:i/>
          <w:iCs/>
          <w:lang w:val="en-US"/>
        </w:rPr>
        <w:t>Goal</w:t>
      </w:r>
      <w:r w:rsidRPr="00175408">
        <w:rPr>
          <w:lang w:val="en-US"/>
        </w:rPr>
        <w:t>: Reduce to 18 days</w:t>
      </w:r>
      <w:r w:rsidRPr="00175408">
        <w:rPr>
          <w:lang w:val="en-US"/>
        </w:rPr>
        <w:br/>
      </w:r>
      <w:r w:rsidRPr="00175408">
        <w:rPr>
          <w:i/>
          <w:iCs/>
          <w:lang w:val="en-US"/>
        </w:rPr>
        <w:t>Stretch</w:t>
      </w:r>
      <w:r w:rsidRPr="00175408">
        <w:rPr>
          <w:lang w:val="en-US"/>
        </w:rPr>
        <w:t>: Reduce to 12 days</w:t>
      </w:r>
    </w:p>
    <w:p w14:paraId="6A039D58" w14:textId="1C8C595E" w:rsidR="00175408" w:rsidRPr="00175408" w:rsidRDefault="00175408" w:rsidP="00175408">
      <w:pPr>
        <w:rPr>
          <w:lang w:val="en-US"/>
        </w:rPr>
      </w:pPr>
      <w:r w:rsidRPr="00175408">
        <w:rPr>
          <w:b/>
          <w:bCs/>
          <w:lang w:val="en-US"/>
        </w:rPr>
        <w:t>BO-3</w:t>
      </w:r>
      <w:r w:rsidRPr="00175408">
        <w:rPr>
          <w:lang w:val="en-US"/>
        </w:rPr>
        <w:t>: Improve user satisfaction by 25% within 6 months after the system's release.</w:t>
      </w:r>
      <w:r w:rsidRPr="00175408">
        <w:rPr>
          <w:lang w:val="en-US"/>
        </w:rPr>
        <w:br/>
      </w:r>
      <w:r w:rsidRPr="00175408">
        <w:rPr>
          <w:i/>
          <w:iCs/>
          <w:lang w:val="en-US"/>
        </w:rPr>
        <w:t>Scale</w:t>
      </w:r>
      <w:r w:rsidRPr="00175408">
        <w:rPr>
          <w:lang w:val="en-US"/>
        </w:rPr>
        <w:t>: User satisfaction ratings</w:t>
      </w:r>
      <w:r w:rsidRPr="00175408">
        <w:rPr>
          <w:lang w:val="en-US"/>
        </w:rPr>
        <w:br/>
      </w:r>
      <w:r w:rsidRPr="00175408">
        <w:rPr>
          <w:i/>
          <w:iCs/>
          <w:lang w:val="en-US"/>
        </w:rPr>
        <w:t>Meter</w:t>
      </w:r>
      <w:r w:rsidRPr="00175408">
        <w:rPr>
          <w:lang w:val="en-US"/>
        </w:rPr>
        <w:t>: User feedback collected through post-interaction surveys</w:t>
      </w:r>
      <w:r w:rsidRPr="00175408">
        <w:rPr>
          <w:lang w:val="en-US"/>
        </w:rPr>
        <w:br/>
      </w:r>
      <w:r w:rsidRPr="00175408">
        <w:rPr>
          <w:i/>
          <w:iCs/>
          <w:lang w:val="en-US"/>
        </w:rPr>
        <w:t>Past</w:t>
      </w:r>
      <w:r w:rsidRPr="00175408">
        <w:rPr>
          <w:lang w:val="en-US"/>
        </w:rPr>
        <w:t>: N/A (no existing system for comparison)</w:t>
      </w:r>
      <w:r w:rsidRPr="00175408">
        <w:rPr>
          <w:lang w:val="en-US"/>
        </w:rPr>
        <w:br/>
      </w:r>
      <w:r w:rsidRPr="00175408">
        <w:rPr>
          <w:i/>
          <w:iCs/>
          <w:lang w:val="en-US"/>
        </w:rPr>
        <w:t>Goal</w:t>
      </w:r>
      <w:r w:rsidRPr="00175408">
        <w:rPr>
          <w:lang w:val="en-US"/>
        </w:rPr>
        <w:t>: 25% increase in positive ratings</w:t>
      </w:r>
      <w:r w:rsidRPr="00175408">
        <w:rPr>
          <w:lang w:val="en-US"/>
        </w:rPr>
        <w:br/>
      </w:r>
      <w:r w:rsidRPr="00175408">
        <w:rPr>
          <w:i/>
          <w:iCs/>
          <w:lang w:val="en-US"/>
        </w:rPr>
        <w:t>Stretch</w:t>
      </w:r>
      <w:r w:rsidRPr="00175408">
        <w:rPr>
          <w:lang w:val="en-US"/>
        </w:rPr>
        <w:t>: 40% increase in positive ratings</w:t>
      </w:r>
    </w:p>
    <w:p w14:paraId="6871EE6D" w14:textId="77777777" w:rsidR="00175408" w:rsidRPr="00175408" w:rsidRDefault="00175408" w:rsidP="00175408"/>
    <w:sdt>
      <w:sdtPr>
        <w:tag w:val="goog_rdk_5"/>
        <w:id w:val="-333383063"/>
      </w:sdtPr>
      <w:sdtContent>
        <w:p w14:paraId="1712E861" w14:textId="3E4FEF0F" w:rsidR="0057779F" w:rsidRDefault="00000000">
          <w:pPr>
            <w:pStyle w:val="Heading2"/>
            <w:rPr>
              <w:ins w:id="8" w:author="Chu Thi Minh Hue (FE FPTU HN)" w:date="2023-05-21T15:01:00Z"/>
            </w:rPr>
          </w:pPr>
          <w:r>
            <w:t>1.4. Success Metrics</w:t>
          </w:r>
          <w:sdt>
            <w:sdtPr>
              <w:tag w:val="goog_rdk_4"/>
              <w:id w:val="1928769827"/>
            </w:sdtPr>
            <w:sdtContent/>
          </w:sdt>
        </w:p>
      </w:sdtContent>
    </w:sdt>
    <w:p w14:paraId="4B698251" w14:textId="77777777" w:rsidR="0057779F" w:rsidRDefault="00000000">
      <w:pPr>
        <w:jc w:val="both"/>
        <w:rPr>
          <w:i/>
          <w:color w:val="0000FF"/>
        </w:rPr>
      </w:pPr>
      <w:r>
        <w:rPr>
          <w:i/>
          <w:color w:val="0000FF"/>
        </w:rPr>
        <w:t>[Provide data to have a basis to evaluate the success of implementing the new system]</w:t>
      </w:r>
    </w:p>
    <w:p w14:paraId="0B859CFA" w14:textId="795696BC" w:rsidR="00175408" w:rsidRDefault="00175408">
      <w:pPr>
        <w:pStyle w:val="Heading2"/>
        <w:rPr>
          <w:rFonts w:eastAsia="Calibri" w:cs="Calibri"/>
          <w:b w:val="0"/>
          <w:color w:val="auto"/>
          <w:sz w:val="22"/>
          <w:szCs w:val="22"/>
        </w:rPr>
      </w:pPr>
      <w:r w:rsidRPr="00175408">
        <w:rPr>
          <w:rFonts w:eastAsia="Calibri" w:cs="Calibri"/>
          <w:b w:val="0"/>
          <w:bCs/>
          <w:color w:val="auto"/>
          <w:sz w:val="22"/>
          <w:szCs w:val="22"/>
        </w:rPr>
        <w:t>SM-1</w:t>
      </w:r>
      <w:r w:rsidRPr="00175408">
        <w:rPr>
          <w:rFonts w:eastAsia="Calibri" w:cs="Calibri"/>
          <w:b w:val="0"/>
          <w:color w:val="auto"/>
          <w:sz w:val="22"/>
          <w:szCs w:val="22"/>
        </w:rPr>
        <w:t>: 70% of house managers who posted listings on the website during the first quarter after launch will successfully find at least one suitable roommate within 6 months of the system's release.</w:t>
      </w:r>
      <w:r w:rsidRPr="00175408">
        <w:rPr>
          <w:rFonts w:eastAsia="Calibri" w:cs="Calibri"/>
          <w:b w:val="0"/>
          <w:color w:val="auto"/>
          <w:sz w:val="22"/>
          <w:szCs w:val="22"/>
        </w:rPr>
        <w:br/>
      </w:r>
      <w:r w:rsidRPr="00175408">
        <w:rPr>
          <w:rFonts w:eastAsia="Calibri" w:cs="Calibri"/>
          <w:b w:val="0"/>
          <w:bCs/>
          <w:color w:val="auto"/>
          <w:sz w:val="22"/>
          <w:szCs w:val="22"/>
        </w:rPr>
        <w:t>SM-2</w:t>
      </w:r>
      <w:r w:rsidRPr="00175408">
        <w:rPr>
          <w:rFonts w:eastAsia="Calibri" w:cs="Calibri"/>
          <w:b w:val="0"/>
          <w:color w:val="auto"/>
          <w:sz w:val="22"/>
          <w:szCs w:val="22"/>
        </w:rPr>
        <w:t>: 60% of tenants who actively search for roommates on the platform at least once a week during the first 3 months after launch will successfully secure a housing arrangement within 6 months.</w:t>
      </w:r>
      <w:r w:rsidRPr="00175408">
        <w:rPr>
          <w:rFonts w:eastAsia="Calibri" w:cs="Calibri"/>
          <w:b w:val="0"/>
          <w:color w:val="auto"/>
          <w:sz w:val="22"/>
          <w:szCs w:val="22"/>
        </w:rPr>
        <w:br/>
      </w:r>
      <w:r w:rsidRPr="00175408">
        <w:rPr>
          <w:rFonts w:eastAsia="Calibri" w:cs="Calibri"/>
          <w:b w:val="0"/>
          <w:bCs/>
          <w:color w:val="auto"/>
          <w:sz w:val="22"/>
          <w:szCs w:val="22"/>
        </w:rPr>
        <w:t>SM-3</w:t>
      </w:r>
      <w:r w:rsidRPr="00175408">
        <w:rPr>
          <w:rFonts w:eastAsia="Calibri" w:cs="Calibri"/>
          <w:b w:val="0"/>
          <w:color w:val="auto"/>
          <w:sz w:val="22"/>
          <w:szCs w:val="22"/>
        </w:rPr>
        <w:t>: The average user satisfaction rating for both house managers and tenants will increase by 1.0 on a scale of 1 to 5, compared to pre-launch surveys, within 9 months following the system's release.</w:t>
      </w:r>
      <w:r w:rsidRPr="00175408">
        <w:rPr>
          <w:rFonts w:eastAsia="Calibri" w:cs="Calibri"/>
          <w:b w:val="0"/>
          <w:color w:val="auto"/>
          <w:sz w:val="22"/>
          <w:szCs w:val="22"/>
        </w:rPr>
        <w:br/>
      </w:r>
      <w:r w:rsidRPr="00175408">
        <w:rPr>
          <w:rFonts w:eastAsia="Calibri" w:cs="Calibri"/>
          <w:b w:val="0"/>
          <w:bCs/>
          <w:color w:val="auto"/>
          <w:sz w:val="22"/>
          <w:szCs w:val="22"/>
        </w:rPr>
        <w:t>SM-4</w:t>
      </w:r>
      <w:r w:rsidRPr="00175408">
        <w:rPr>
          <w:rFonts w:eastAsia="Calibri" w:cs="Calibri"/>
          <w:b w:val="0"/>
          <w:color w:val="auto"/>
          <w:sz w:val="22"/>
          <w:szCs w:val="22"/>
        </w:rPr>
        <w:t>: The total number of listings posted by house managers will increase by 50% within 12 months after the system goes live, demonstrating increased platform engagement and trust.</w:t>
      </w:r>
    </w:p>
    <w:p w14:paraId="2FE9B299" w14:textId="77777777" w:rsidR="00175408" w:rsidRPr="00175408" w:rsidRDefault="00175408" w:rsidP="00175408"/>
    <w:p w14:paraId="6C245D4A" w14:textId="7322723E" w:rsidR="0057779F" w:rsidRDefault="00000000">
      <w:pPr>
        <w:pStyle w:val="Heading2"/>
        <w:rPr>
          <w:ins w:id="9" w:author="Chu Thi Minh Hue (FE FPTU HN)" w:date="2023-05-21T15:01:00Z"/>
        </w:rPr>
      </w:pPr>
      <w:sdt>
        <w:sdtPr>
          <w:tag w:val="goog_rdk_7"/>
          <w:id w:val="1469622793"/>
        </w:sdtPr>
        <w:sdtContent>
          <w:r>
            <w:t>1.5. Product Vision</w:t>
          </w:r>
          <w:sdt>
            <w:sdtPr>
              <w:tag w:val="goog_rdk_6"/>
              <w:id w:val="-43527109"/>
            </w:sdtPr>
            <w:sdtContent/>
          </w:sdt>
        </w:sdtContent>
      </w:sdt>
    </w:p>
    <w:p w14:paraId="4A1BD96B" w14:textId="77777777" w:rsidR="0057779F" w:rsidRDefault="00000000">
      <w:pPr>
        <w:jc w:val="both"/>
        <w:rPr>
          <w:i/>
          <w:color w:val="0000FF"/>
        </w:rPr>
      </w:pPr>
      <w:r>
        <w:rPr>
          <w:i/>
          <w:color w:val="0000FF"/>
        </w:rPr>
        <w:t xml:space="preserve">[Write a concise vision statement that summarizes the purpose and intent of the new product and describes what the world will be like when it includes the product. The vision statement should reflect a balanced view that will satisfy the needs of diverse customers as well as those of the developing organization. It may be somewhat idealistic, but it should be grounded in the realities of existing or </w:t>
      </w:r>
      <w:r>
        <w:rPr>
          <w:i/>
          <w:color w:val="0000FF"/>
        </w:rPr>
        <w:lastRenderedPageBreak/>
        <w:t>anticipated customer markets, enterprise architectures, organizational strategic directions, and cost and resource limitations]</w:t>
      </w:r>
    </w:p>
    <w:p w14:paraId="00F0BDC5" w14:textId="5CD1D64B" w:rsidR="0057779F" w:rsidRDefault="00175408">
      <w:pPr>
        <w:jc w:val="both"/>
      </w:pPr>
      <w:r w:rsidRPr="00175408">
        <w:t>For individuals seeking compatible roommates and house managers looking to fill vacant rooms, the home-sharing website is an online platform that connects users based on their housing needs and lifestyle preferences. The system will allow users to create detailed profiles, post available rooms, search for potential roommates, and securely communicate with each other. Unlike current fragmented and informal methods of finding roommates, this platform offers a centralized, reliable, and user-friendly solution that simplifies the roommate search process while fostering trust through user verification and reviews. The platform aims to create a smoother, more efficient, and secure experience for both tenants and house managers, reducing the time and effort required to find suitable living arrangements.</w:t>
      </w:r>
    </w:p>
    <w:p w14:paraId="2EACDB3A" w14:textId="77777777" w:rsidR="0057779F" w:rsidRDefault="00000000">
      <w:pPr>
        <w:pStyle w:val="Heading2"/>
      </w:pPr>
      <w:bookmarkStart w:id="10" w:name="_heading=h.2et92p0" w:colFirst="0" w:colLast="0"/>
      <w:bookmarkEnd w:id="10"/>
      <w:r>
        <w:t>1.6. Product Context</w:t>
      </w:r>
    </w:p>
    <w:p w14:paraId="3862FD70" w14:textId="77777777" w:rsidR="0057779F" w:rsidRDefault="00000000">
      <w:pPr>
        <w:jc w:val="both"/>
        <w:rPr>
          <w:i/>
          <w:color w:val="0000FF"/>
        </w:rPr>
      </w:pPr>
      <w:r>
        <w:rPr>
          <w:i/>
          <w:color w:val="0000FF"/>
        </w:rPr>
        <w:t xml:space="preserve">[Gives the </w:t>
      </w:r>
      <w:r>
        <w:rPr>
          <w:b/>
          <w:i/>
          <w:color w:val="0000FF"/>
        </w:rPr>
        <w:t>context diagram</w:t>
      </w:r>
      <w:r>
        <w:rPr>
          <w:i/>
          <w:color w:val="0000FF"/>
        </w:rPr>
        <w:t xml:space="preserve">, describe the diagram elements (might be in the form of the relevant </w:t>
      </w:r>
      <w:r>
        <w:rPr>
          <w:b/>
          <w:i/>
          <w:color w:val="0000FF"/>
        </w:rPr>
        <w:t>events list</w:t>
      </w:r>
      <w:r>
        <w:rPr>
          <w:i/>
          <w:color w:val="0000FF"/>
        </w:rPr>
        <w:t>) here. The context diagram presents the boundary and connections between the system you’re developing and everything else in the universe. This identifies external entities (or terminators – software, hardware, human components, and other systems) outside the system that interface to it in some way, as well as data, control, and material flows between the terminators and the system]</w:t>
      </w:r>
    </w:p>
    <w:p w14:paraId="24960714" w14:textId="77777777" w:rsidR="007B0CB8" w:rsidRDefault="007B0CB8">
      <w:pPr>
        <w:jc w:val="both"/>
        <w:rPr>
          <w:i/>
          <w:color w:val="0000FF"/>
        </w:rPr>
      </w:pPr>
    </w:p>
    <w:p w14:paraId="78CFF779" w14:textId="0B6465A8" w:rsidR="0057779F" w:rsidRDefault="00000000">
      <w:r>
        <w:t xml:space="preserve">The connections between the </w:t>
      </w:r>
      <w:r w:rsidR="007B0CB8">
        <w:t>HSW</w:t>
      </w:r>
      <w:r>
        <w:t xml:space="preserve"> with the external entities are as described in the below diagram</w:t>
      </w:r>
    </w:p>
    <w:p w14:paraId="5D55C661" w14:textId="0E271774" w:rsidR="0057779F" w:rsidRDefault="007B0CB8">
      <w:pPr>
        <w:jc w:val="center"/>
      </w:pPr>
      <w:r w:rsidRPr="007B0CB8">
        <w:rPr>
          <w:noProof/>
        </w:rPr>
        <w:drawing>
          <wp:inline distT="0" distB="0" distL="0" distR="0" wp14:anchorId="0CBB6B00" wp14:editId="3E92A8E6">
            <wp:extent cx="5262336" cy="3946461"/>
            <wp:effectExtent l="0" t="0" r="0" b="0"/>
            <wp:docPr id="80078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85922" name=""/>
                    <pic:cNvPicPr/>
                  </pic:nvPicPr>
                  <pic:blipFill>
                    <a:blip r:embed="rId9"/>
                    <a:stretch>
                      <a:fillRect/>
                    </a:stretch>
                  </pic:blipFill>
                  <pic:spPr>
                    <a:xfrm>
                      <a:off x="0" y="0"/>
                      <a:ext cx="5264160" cy="3947829"/>
                    </a:xfrm>
                    <a:prstGeom prst="rect">
                      <a:avLst/>
                    </a:prstGeom>
                  </pic:spPr>
                </pic:pic>
              </a:graphicData>
            </a:graphic>
          </wp:inline>
        </w:drawing>
      </w:r>
    </w:p>
    <w:p w14:paraId="106EF2C7" w14:textId="77777777" w:rsidR="007B0CB8" w:rsidRDefault="007B0CB8">
      <w:pPr>
        <w:pStyle w:val="Heading2"/>
      </w:pPr>
      <w:bookmarkStart w:id="11" w:name="_heading=h.tyjcwt" w:colFirst="0" w:colLast="0"/>
      <w:bookmarkEnd w:id="11"/>
    </w:p>
    <w:p w14:paraId="3EF60534" w14:textId="5B34B775" w:rsidR="0057779F" w:rsidRDefault="00000000">
      <w:pPr>
        <w:pStyle w:val="Heading2"/>
      </w:pPr>
      <w:r>
        <w:t>1.7. Major Features</w:t>
      </w:r>
    </w:p>
    <w:p w14:paraId="7F32604C" w14:textId="77777777" w:rsidR="0057779F" w:rsidRDefault="00000000">
      <w:pPr>
        <w:jc w:val="both"/>
        <w:rPr>
          <w:i/>
          <w:color w:val="0000FF"/>
        </w:rPr>
      </w:pPr>
      <w:r>
        <w:rPr>
          <w:i/>
          <w:color w:val="0000FF"/>
        </w:rPr>
        <w:t>[Include a numbered list of the major features of the new product, emphasising those features that distinguish it from previous or competing products. Specific user requirements and functional requirements may be traced back to these features]</w:t>
      </w:r>
    </w:p>
    <w:p w14:paraId="0AD2863D" w14:textId="77777777" w:rsidR="00CD7B61" w:rsidRPr="00CD7B61" w:rsidRDefault="00CD7B61" w:rsidP="00CD7B61">
      <w:pPr>
        <w:pBdr>
          <w:top w:val="nil"/>
          <w:left w:val="nil"/>
          <w:bottom w:val="nil"/>
          <w:right w:val="nil"/>
          <w:between w:val="nil"/>
        </w:pBdr>
        <w:spacing w:after="60" w:line="240" w:lineRule="auto"/>
        <w:rPr>
          <w:lang w:val="en-US"/>
        </w:rPr>
      </w:pPr>
      <w:r w:rsidRPr="00CD7B61">
        <w:rPr>
          <w:b/>
          <w:bCs/>
          <w:lang w:val="en-US"/>
        </w:rPr>
        <w:t>FE-01</w:t>
      </w:r>
      <w:r w:rsidRPr="00CD7B61">
        <w:rPr>
          <w:lang w:val="en-US"/>
        </w:rPr>
        <w:t>: Create, view, modify, and delete room listings.</w:t>
      </w:r>
      <w:r w:rsidRPr="00CD7B61">
        <w:rPr>
          <w:lang w:val="en-US"/>
        </w:rPr>
        <w:br/>
        <w:t>House managers can create detailed posts to advertise available rooms, including features such as location, rent, and roommate preferences. Listings can be edited or removed as needed.</w:t>
      </w:r>
    </w:p>
    <w:p w14:paraId="19484C95" w14:textId="0C8C4E83" w:rsidR="00CD7B61" w:rsidRPr="00CD7B61" w:rsidRDefault="00CD7B61" w:rsidP="00CD7B61">
      <w:pPr>
        <w:pBdr>
          <w:top w:val="nil"/>
          <w:left w:val="nil"/>
          <w:bottom w:val="nil"/>
          <w:right w:val="nil"/>
          <w:between w:val="nil"/>
        </w:pBdr>
        <w:spacing w:after="60" w:line="240" w:lineRule="auto"/>
        <w:rPr>
          <w:lang w:val="en-US"/>
        </w:rPr>
      </w:pPr>
      <w:r w:rsidRPr="00CD7B61">
        <w:rPr>
          <w:b/>
          <w:bCs/>
          <w:lang w:val="en-US"/>
        </w:rPr>
        <w:t>FE-02</w:t>
      </w:r>
      <w:r w:rsidRPr="00CD7B61">
        <w:rPr>
          <w:lang w:val="en-US"/>
        </w:rPr>
        <w:t>: Search and filter room listings.</w:t>
      </w:r>
      <w:r w:rsidRPr="00CD7B61">
        <w:rPr>
          <w:lang w:val="en-US"/>
        </w:rPr>
        <w:br/>
        <w:t>Tenants can search for rooms using filters such as location, price range, room type, and lifestyle preferences (e.g., smoking or pets).</w:t>
      </w:r>
    </w:p>
    <w:p w14:paraId="348F6937" w14:textId="10526AF9" w:rsidR="00CD7B61" w:rsidRDefault="00CD7B61" w:rsidP="00CD7B61">
      <w:pPr>
        <w:pBdr>
          <w:top w:val="nil"/>
          <w:left w:val="nil"/>
          <w:bottom w:val="nil"/>
          <w:right w:val="nil"/>
          <w:between w:val="nil"/>
        </w:pBdr>
        <w:spacing w:after="60" w:line="240" w:lineRule="auto"/>
      </w:pPr>
      <w:r w:rsidRPr="00CD7B61">
        <w:rPr>
          <w:b/>
          <w:bCs/>
          <w:lang w:val="en-US"/>
        </w:rPr>
        <w:t>FE-0</w:t>
      </w:r>
      <w:r>
        <w:rPr>
          <w:b/>
          <w:bCs/>
          <w:lang w:val="en-US"/>
        </w:rPr>
        <w:t>3</w:t>
      </w:r>
      <w:r w:rsidRPr="00CD7B61">
        <w:rPr>
          <w:lang w:val="en-US"/>
        </w:rPr>
        <w:t xml:space="preserve">: </w:t>
      </w:r>
      <w:r w:rsidRPr="00CD7B61">
        <w:t>Book a room and communicate with the house manager.</w:t>
      </w:r>
      <w:r w:rsidRPr="00CD7B61">
        <w:br/>
        <w:t>Tenants can select a suitable room from available listings and initiate the booking process. Once a room is selected, tenants can chat directly with the house manager through the platform to finalize details, ask questions, and confirm arrangements.</w:t>
      </w:r>
    </w:p>
    <w:p w14:paraId="17986F55" w14:textId="26F5FCCF" w:rsidR="00CD7B61" w:rsidRDefault="00CD7B61" w:rsidP="00CD7B61">
      <w:pPr>
        <w:pBdr>
          <w:top w:val="nil"/>
          <w:left w:val="nil"/>
          <w:bottom w:val="nil"/>
          <w:right w:val="nil"/>
          <w:between w:val="nil"/>
        </w:pBdr>
        <w:spacing w:after="60" w:line="240" w:lineRule="auto"/>
        <w:rPr>
          <w:b/>
          <w:bCs/>
          <w:lang w:val="en-US"/>
        </w:rPr>
      </w:pPr>
      <w:r w:rsidRPr="00CD7B61">
        <w:rPr>
          <w:b/>
          <w:bCs/>
          <w:lang w:val="en-US"/>
        </w:rPr>
        <w:t>FE-0</w:t>
      </w:r>
      <w:r>
        <w:rPr>
          <w:b/>
          <w:bCs/>
          <w:lang w:val="en-US"/>
        </w:rPr>
        <w:t>4</w:t>
      </w:r>
      <w:r w:rsidRPr="00CD7B61">
        <w:rPr>
          <w:lang w:val="en-US"/>
        </w:rPr>
        <w:t>: User review and rating system.</w:t>
      </w:r>
      <w:r w:rsidRPr="00CD7B61">
        <w:rPr>
          <w:lang w:val="en-US"/>
        </w:rPr>
        <w:br/>
        <w:t>Users can leave reviews and ratings for each other after a successful match, building trust and helping future users make informed decisions.</w:t>
      </w:r>
    </w:p>
    <w:p w14:paraId="324EDB29" w14:textId="77777777" w:rsidR="00CD7B61" w:rsidRPr="00CD7B61" w:rsidRDefault="00CD7B61" w:rsidP="00CD7B61">
      <w:pPr>
        <w:pBdr>
          <w:top w:val="nil"/>
          <w:left w:val="nil"/>
          <w:bottom w:val="nil"/>
          <w:right w:val="nil"/>
          <w:between w:val="nil"/>
        </w:pBdr>
        <w:spacing w:after="60" w:line="240" w:lineRule="auto"/>
        <w:rPr>
          <w:lang w:val="en-US"/>
        </w:rPr>
      </w:pPr>
    </w:p>
    <w:p w14:paraId="5B56DCD9" w14:textId="5C268F1B" w:rsidR="0057779F" w:rsidRDefault="00CD7B61">
      <w:pPr>
        <w:pBdr>
          <w:top w:val="nil"/>
          <w:left w:val="nil"/>
          <w:bottom w:val="nil"/>
          <w:right w:val="nil"/>
          <w:between w:val="nil"/>
        </w:pBdr>
        <w:spacing w:after="60" w:line="240" w:lineRule="auto"/>
        <w:jc w:val="both"/>
        <w:rPr>
          <w:rFonts w:ascii="Times New Roman" w:eastAsia="Times New Roman" w:hAnsi="Times New Roman" w:cs="Times New Roman"/>
          <w:color w:val="000000"/>
          <w:sz w:val="24"/>
          <w:szCs w:val="24"/>
        </w:rPr>
      </w:pPr>
      <w:r w:rsidRPr="00CD7B61">
        <w:rPr>
          <w:rFonts w:ascii="Times New Roman" w:eastAsia="Times New Roman" w:hAnsi="Times New Roman" w:cs="Times New Roman"/>
          <w:noProof/>
          <w:color w:val="000000"/>
          <w:sz w:val="24"/>
          <w:szCs w:val="24"/>
        </w:rPr>
        <w:drawing>
          <wp:inline distT="0" distB="0" distL="0" distR="0" wp14:anchorId="4E4CEF6D" wp14:editId="4EFE9844">
            <wp:extent cx="5746750" cy="2360295"/>
            <wp:effectExtent l="0" t="0" r="6350" b="1905"/>
            <wp:docPr id="13610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7797" name=""/>
                    <pic:cNvPicPr/>
                  </pic:nvPicPr>
                  <pic:blipFill>
                    <a:blip r:embed="rId10"/>
                    <a:stretch>
                      <a:fillRect/>
                    </a:stretch>
                  </pic:blipFill>
                  <pic:spPr>
                    <a:xfrm>
                      <a:off x="0" y="0"/>
                      <a:ext cx="5746750" cy="2360295"/>
                    </a:xfrm>
                    <a:prstGeom prst="rect">
                      <a:avLst/>
                    </a:prstGeom>
                  </pic:spPr>
                </pic:pic>
              </a:graphicData>
            </a:graphic>
          </wp:inline>
        </w:drawing>
      </w:r>
    </w:p>
    <w:p w14:paraId="2E636905" w14:textId="0F8C1848" w:rsidR="0057779F" w:rsidRDefault="0057779F">
      <w:pPr>
        <w:spacing w:after="60" w:line="240" w:lineRule="auto"/>
        <w:jc w:val="both"/>
      </w:pPr>
    </w:p>
    <w:p w14:paraId="36C0A5C8" w14:textId="77777777" w:rsidR="0057779F" w:rsidRDefault="0057779F">
      <w:pPr>
        <w:spacing w:after="60" w:line="240" w:lineRule="auto"/>
        <w:jc w:val="both"/>
      </w:pPr>
    </w:p>
    <w:p w14:paraId="17A4AFA4" w14:textId="77777777" w:rsidR="0057779F" w:rsidRDefault="00000000">
      <w:pPr>
        <w:pStyle w:val="Heading2"/>
      </w:pPr>
      <w:bookmarkStart w:id="12" w:name="_heading=h.3dy6vkm" w:colFirst="0" w:colLast="0"/>
      <w:bookmarkEnd w:id="12"/>
      <w:r>
        <w:t>1.8. User Requirements</w:t>
      </w:r>
    </w:p>
    <w:p w14:paraId="23F2F315" w14:textId="77777777" w:rsidR="0057779F" w:rsidRDefault="00000000">
      <w:pPr>
        <w:pStyle w:val="Heading3"/>
      </w:pPr>
      <w:bookmarkStart w:id="13" w:name="_heading=h.1t3h5sf" w:colFirst="0" w:colLast="0"/>
      <w:bookmarkEnd w:id="13"/>
      <w:r>
        <w:t>1.8.1 Actors List</w:t>
      </w:r>
    </w:p>
    <w:p w14:paraId="3A643190" w14:textId="77777777" w:rsidR="0057779F" w:rsidRDefault="00000000">
      <w:pPr>
        <w:jc w:val="both"/>
        <w:rPr>
          <w:i/>
          <w:color w:val="0000FF"/>
        </w:rPr>
      </w:pPr>
      <w:bookmarkStart w:id="14" w:name="_heading=h.4d34og8" w:colFirst="0" w:colLast="0"/>
      <w:bookmarkEnd w:id="14"/>
      <w:r>
        <w:rPr>
          <w:i/>
          <w:color w:val="0000FF"/>
        </w:rPr>
        <w:t>[An actor is a person (or sometimes another software system or a hardware device) that interacts with the system to perform a use case. Following are some questions you might ask to help user representatives identify actors</w:t>
      </w:r>
    </w:p>
    <w:p w14:paraId="30CE3F59" w14:textId="77777777" w:rsidR="0057779F" w:rsidRDefault="00000000">
      <w:pPr>
        <w:numPr>
          <w:ilvl w:val="0"/>
          <w:numId w:val="6"/>
        </w:numPr>
        <w:pBdr>
          <w:top w:val="nil"/>
          <w:left w:val="nil"/>
          <w:bottom w:val="nil"/>
          <w:right w:val="nil"/>
          <w:between w:val="nil"/>
        </w:pBdr>
        <w:spacing w:after="0"/>
        <w:rPr>
          <w:i/>
          <w:color w:val="0000FF"/>
        </w:rPr>
      </w:pPr>
      <w:r>
        <w:rPr>
          <w:i/>
          <w:color w:val="0000FF"/>
        </w:rPr>
        <w:t>Who (or what) is notified when something occurs within the system?</w:t>
      </w:r>
    </w:p>
    <w:p w14:paraId="73611198" w14:textId="77777777" w:rsidR="0057779F" w:rsidRDefault="00000000">
      <w:pPr>
        <w:numPr>
          <w:ilvl w:val="0"/>
          <w:numId w:val="6"/>
        </w:numPr>
        <w:pBdr>
          <w:top w:val="nil"/>
          <w:left w:val="nil"/>
          <w:bottom w:val="nil"/>
          <w:right w:val="nil"/>
          <w:between w:val="nil"/>
        </w:pBdr>
        <w:spacing w:after="0"/>
        <w:rPr>
          <w:i/>
          <w:color w:val="0000FF"/>
        </w:rPr>
      </w:pPr>
      <w:r>
        <w:rPr>
          <w:i/>
          <w:color w:val="0000FF"/>
        </w:rPr>
        <w:t>Who (or what) provides information or services to the system?</w:t>
      </w:r>
    </w:p>
    <w:p w14:paraId="6DECF35F" w14:textId="77777777" w:rsidR="0057779F" w:rsidRDefault="00000000">
      <w:pPr>
        <w:numPr>
          <w:ilvl w:val="0"/>
          <w:numId w:val="6"/>
        </w:numPr>
        <w:pBdr>
          <w:top w:val="nil"/>
          <w:left w:val="nil"/>
          <w:bottom w:val="nil"/>
          <w:right w:val="nil"/>
          <w:between w:val="nil"/>
        </w:pBdr>
        <w:rPr>
          <w:i/>
          <w:color w:val="0000FF"/>
        </w:rPr>
      </w:pPr>
      <w:r>
        <w:rPr>
          <w:i/>
          <w:color w:val="0000FF"/>
        </w:rPr>
        <w:t>Who (or what) helps the system respond to and complete a task?</w:t>
      </w:r>
    </w:p>
    <w:p w14:paraId="364166CB" w14:textId="77777777" w:rsidR="0057779F" w:rsidRDefault="00000000">
      <w:pPr>
        <w:spacing w:after="60" w:line="240" w:lineRule="auto"/>
        <w:rPr>
          <w:i/>
          <w:color w:val="0000FF"/>
        </w:rPr>
      </w:pPr>
      <w:r>
        <w:rPr>
          <w:i/>
          <w:color w:val="0000FF"/>
        </w:rPr>
        <w:t>This part gives the description of system actors, you can follow the table form as below]</w:t>
      </w:r>
    </w:p>
    <w:tbl>
      <w:tblPr>
        <w:tblStyle w:val="a0"/>
        <w:tblW w:w="8932"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6"/>
        <w:gridCol w:w="1710"/>
        <w:gridCol w:w="6806"/>
      </w:tblGrid>
      <w:tr w:rsidR="0057779F" w14:paraId="46F70BDF" w14:textId="77777777">
        <w:trPr>
          <w:trHeight w:val="67"/>
        </w:trPr>
        <w:tc>
          <w:tcPr>
            <w:tcW w:w="416" w:type="dxa"/>
            <w:shd w:val="clear" w:color="auto" w:fill="FFE8E1"/>
            <w:vAlign w:val="center"/>
          </w:tcPr>
          <w:p w14:paraId="06114727" w14:textId="77777777" w:rsidR="0057779F" w:rsidRDefault="00000000">
            <w:pPr>
              <w:spacing w:after="0" w:line="240" w:lineRule="auto"/>
              <w:jc w:val="center"/>
              <w:rPr>
                <w:b/>
              </w:rPr>
            </w:pPr>
            <w:r>
              <w:rPr>
                <w:b/>
              </w:rPr>
              <w:t>#</w:t>
            </w:r>
          </w:p>
        </w:tc>
        <w:tc>
          <w:tcPr>
            <w:tcW w:w="1710" w:type="dxa"/>
            <w:shd w:val="clear" w:color="auto" w:fill="FFE8E1"/>
            <w:vAlign w:val="center"/>
          </w:tcPr>
          <w:p w14:paraId="5FE348A1" w14:textId="77777777" w:rsidR="0057779F" w:rsidRDefault="00000000">
            <w:pPr>
              <w:spacing w:after="0" w:line="240" w:lineRule="auto"/>
              <w:rPr>
                <w:b/>
              </w:rPr>
            </w:pPr>
            <w:r>
              <w:rPr>
                <w:b/>
              </w:rPr>
              <w:t>Actor</w:t>
            </w:r>
          </w:p>
        </w:tc>
        <w:tc>
          <w:tcPr>
            <w:tcW w:w="6806" w:type="dxa"/>
            <w:shd w:val="clear" w:color="auto" w:fill="FFE8E1"/>
            <w:vAlign w:val="center"/>
          </w:tcPr>
          <w:p w14:paraId="2D6641CC" w14:textId="77777777" w:rsidR="0057779F" w:rsidRDefault="00000000">
            <w:pPr>
              <w:spacing w:after="0" w:line="240" w:lineRule="auto"/>
              <w:rPr>
                <w:b/>
              </w:rPr>
            </w:pPr>
            <w:r>
              <w:rPr>
                <w:b/>
              </w:rPr>
              <w:t>Description</w:t>
            </w:r>
          </w:p>
        </w:tc>
      </w:tr>
      <w:tr w:rsidR="0057779F" w14:paraId="56FD3179" w14:textId="77777777">
        <w:tc>
          <w:tcPr>
            <w:tcW w:w="416" w:type="dxa"/>
            <w:shd w:val="clear" w:color="auto" w:fill="auto"/>
            <w:vAlign w:val="center"/>
          </w:tcPr>
          <w:p w14:paraId="0E8F3EE9" w14:textId="77777777" w:rsidR="0057779F" w:rsidRDefault="00000000">
            <w:pPr>
              <w:ind w:left="34"/>
            </w:pPr>
            <w:r>
              <w:lastRenderedPageBreak/>
              <w:t>1</w:t>
            </w:r>
          </w:p>
        </w:tc>
        <w:tc>
          <w:tcPr>
            <w:tcW w:w="1710" w:type="dxa"/>
            <w:shd w:val="clear" w:color="auto" w:fill="auto"/>
            <w:vAlign w:val="center"/>
          </w:tcPr>
          <w:p w14:paraId="286D1C68" w14:textId="77777777" w:rsidR="0057779F" w:rsidRDefault="00000000">
            <w:r>
              <w:t>Administrator</w:t>
            </w:r>
          </w:p>
        </w:tc>
        <w:tc>
          <w:tcPr>
            <w:tcW w:w="6806" w:type="dxa"/>
            <w:shd w:val="clear" w:color="auto" w:fill="auto"/>
            <w:vAlign w:val="center"/>
          </w:tcPr>
          <w:p w14:paraId="7CE77840" w14:textId="77777777" w:rsidR="0057779F" w:rsidRDefault="0057779F"/>
        </w:tc>
      </w:tr>
      <w:tr w:rsidR="0057779F" w14:paraId="452F0FC5" w14:textId="77777777">
        <w:trPr>
          <w:trHeight w:val="315"/>
        </w:trPr>
        <w:tc>
          <w:tcPr>
            <w:tcW w:w="416" w:type="dxa"/>
            <w:shd w:val="clear" w:color="auto" w:fill="auto"/>
            <w:vAlign w:val="center"/>
          </w:tcPr>
          <w:p w14:paraId="4A5FE378" w14:textId="77777777" w:rsidR="0057779F" w:rsidRDefault="00000000">
            <w:pPr>
              <w:ind w:left="34"/>
            </w:pPr>
            <w:r>
              <w:t>2</w:t>
            </w:r>
          </w:p>
        </w:tc>
        <w:tc>
          <w:tcPr>
            <w:tcW w:w="1710" w:type="dxa"/>
            <w:shd w:val="clear" w:color="auto" w:fill="auto"/>
            <w:vAlign w:val="center"/>
          </w:tcPr>
          <w:p w14:paraId="5BA65DBD" w14:textId="77777777" w:rsidR="0057779F" w:rsidRDefault="00000000">
            <w:r>
              <w:t>Menu Manager</w:t>
            </w:r>
          </w:p>
        </w:tc>
        <w:tc>
          <w:tcPr>
            <w:tcW w:w="6806" w:type="dxa"/>
            <w:shd w:val="clear" w:color="auto" w:fill="auto"/>
            <w:vAlign w:val="center"/>
          </w:tcPr>
          <w:p w14:paraId="18671220" w14:textId="77777777" w:rsidR="0057779F" w:rsidRDefault="0057779F"/>
        </w:tc>
      </w:tr>
      <w:tr w:rsidR="0057779F" w14:paraId="768F12C3" w14:textId="77777777">
        <w:tc>
          <w:tcPr>
            <w:tcW w:w="416" w:type="dxa"/>
            <w:shd w:val="clear" w:color="auto" w:fill="auto"/>
            <w:vAlign w:val="center"/>
          </w:tcPr>
          <w:p w14:paraId="397CD09C" w14:textId="77777777" w:rsidR="0057779F" w:rsidRDefault="00000000">
            <w:pPr>
              <w:ind w:left="34"/>
            </w:pPr>
            <w:r>
              <w:t>3</w:t>
            </w:r>
          </w:p>
        </w:tc>
        <w:tc>
          <w:tcPr>
            <w:tcW w:w="1710" w:type="dxa"/>
            <w:shd w:val="clear" w:color="auto" w:fill="auto"/>
            <w:vAlign w:val="center"/>
          </w:tcPr>
          <w:p w14:paraId="045BB490" w14:textId="77777777" w:rsidR="0057779F" w:rsidRDefault="00000000">
            <w:r>
              <w:t>…</w:t>
            </w:r>
          </w:p>
        </w:tc>
        <w:tc>
          <w:tcPr>
            <w:tcW w:w="6806" w:type="dxa"/>
            <w:shd w:val="clear" w:color="auto" w:fill="auto"/>
            <w:vAlign w:val="center"/>
          </w:tcPr>
          <w:p w14:paraId="4D2A9B27" w14:textId="77777777" w:rsidR="0057779F" w:rsidRDefault="0057779F"/>
        </w:tc>
      </w:tr>
    </w:tbl>
    <w:p w14:paraId="69CFBCBF" w14:textId="77777777" w:rsidR="0057779F" w:rsidRDefault="0057779F"/>
    <w:p w14:paraId="6188D99B" w14:textId="77777777" w:rsidR="0057779F" w:rsidRDefault="00000000">
      <w:pPr>
        <w:pStyle w:val="Heading3"/>
      </w:pPr>
      <w:bookmarkStart w:id="15" w:name="_heading=h.2s8eyo1" w:colFirst="0" w:colLast="0"/>
      <w:bookmarkEnd w:id="15"/>
      <w:r>
        <w:t>1.8.2 Use Cases</w:t>
      </w:r>
    </w:p>
    <w:p w14:paraId="5A10F090" w14:textId="77777777" w:rsidR="0057779F" w:rsidRDefault="00000000">
      <w:pPr>
        <w:spacing w:after="60" w:line="240" w:lineRule="auto"/>
        <w:rPr>
          <w:i/>
          <w:color w:val="0000FF"/>
        </w:rPr>
      </w:pPr>
      <w:r>
        <w:rPr>
          <w:i/>
          <w:color w:val="0000FF"/>
        </w:rPr>
        <w:t>[Give the use case diagram(s) and the description on each use case here]</w:t>
      </w:r>
    </w:p>
    <w:p w14:paraId="56E9BBAC" w14:textId="77777777" w:rsidR="0057779F" w:rsidRDefault="00000000">
      <w:r>
        <w:t>&lt;&lt;Sample</w:t>
      </w:r>
    </w:p>
    <w:p w14:paraId="5FD19CE2" w14:textId="77777777" w:rsidR="0057779F" w:rsidRDefault="00000000">
      <w:r>
        <w:t>Diagram 1</w:t>
      </w:r>
    </w:p>
    <w:p w14:paraId="077C7D6C" w14:textId="77777777" w:rsidR="0057779F" w:rsidRDefault="00000000">
      <w:r>
        <w:rPr>
          <w:noProof/>
        </w:rPr>
        <w:drawing>
          <wp:inline distT="0" distB="0" distL="0" distR="0" wp14:anchorId="762D3090" wp14:editId="3EACEA11">
            <wp:extent cx="5746750" cy="5199380"/>
            <wp:effectExtent l="0" t="0" r="0" b="0"/>
            <wp:docPr id="5799062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46750" cy="5199380"/>
                    </a:xfrm>
                    <a:prstGeom prst="rect">
                      <a:avLst/>
                    </a:prstGeom>
                    <a:ln/>
                  </pic:spPr>
                </pic:pic>
              </a:graphicData>
            </a:graphic>
          </wp:inline>
        </w:drawing>
      </w:r>
      <w:r>
        <w:br/>
      </w:r>
    </w:p>
    <w:p w14:paraId="4DE43A40" w14:textId="77777777" w:rsidR="0057779F" w:rsidRDefault="00000000">
      <w:r>
        <w:t>Diagram 2</w:t>
      </w:r>
    </w:p>
    <w:p w14:paraId="479B94EC" w14:textId="77777777" w:rsidR="0057779F" w:rsidRDefault="00000000">
      <w:r>
        <w:t>…</w:t>
      </w:r>
    </w:p>
    <w:p w14:paraId="36ACFC40" w14:textId="77777777" w:rsidR="0057779F" w:rsidRDefault="00000000">
      <w:r>
        <w:t>In which</w:t>
      </w:r>
    </w:p>
    <w:tbl>
      <w:tblPr>
        <w:tblStyle w:val="a1"/>
        <w:tblW w:w="9072" w:type="dxa"/>
        <w:tblInd w:w="-120" w:type="dxa"/>
        <w:tblLayout w:type="fixed"/>
        <w:tblLook w:val="0400" w:firstRow="0" w:lastRow="0" w:firstColumn="0" w:lastColumn="0" w:noHBand="0" w:noVBand="1"/>
      </w:tblPr>
      <w:tblGrid>
        <w:gridCol w:w="1247"/>
        <w:gridCol w:w="1412"/>
        <w:gridCol w:w="2410"/>
        <w:gridCol w:w="4003"/>
      </w:tblGrid>
      <w:tr w:rsidR="0057779F" w14:paraId="60C60A1F" w14:textId="77777777">
        <w:trPr>
          <w:trHeight w:val="288"/>
        </w:trPr>
        <w:tc>
          <w:tcPr>
            <w:tcW w:w="1247" w:type="dxa"/>
            <w:tcBorders>
              <w:top w:val="single" w:sz="4" w:space="0" w:color="000000"/>
              <w:left w:val="single" w:sz="4" w:space="0" w:color="000000"/>
              <w:bottom w:val="single" w:sz="4" w:space="0" w:color="000000"/>
              <w:right w:val="single" w:sz="4" w:space="0" w:color="000000"/>
            </w:tcBorders>
            <w:shd w:val="clear" w:color="auto" w:fill="DEEBF6"/>
          </w:tcPr>
          <w:p w14:paraId="2555E6EA" w14:textId="77777777" w:rsidR="0057779F" w:rsidRDefault="00000000">
            <w:pPr>
              <w:spacing w:after="0" w:line="240" w:lineRule="auto"/>
              <w:jc w:val="center"/>
              <w:rPr>
                <w:b/>
              </w:rPr>
            </w:pPr>
            <w:r>
              <w:rPr>
                <w:b/>
              </w:rPr>
              <w:t>ID</w:t>
            </w:r>
          </w:p>
        </w:tc>
        <w:tc>
          <w:tcPr>
            <w:tcW w:w="1412" w:type="dxa"/>
            <w:tcBorders>
              <w:top w:val="single" w:sz="4" w:space="0" w:color="000000"/>
              <w:left w:val="single" w:sz="4" w:space="0" w:color="000000"/>
              <w:bottom w:val="single" w:sz="4" w:space="0" w:color="000000"/>
              <w:right w:val="single" w:sz="4" w:space="0" w:color="000000"/>
            </w:tcBorders>
            <w:shd w:val="clear" w:color="auto" w:fill="DEEBF6"/>
            <w:vAlign w:val="bottom"/>
          </w:tcPr>
          <w:p w14:paraId="6B88534E" w14:textId="77777777" w:rsidR="0057779F" w:rsidRDefault="00000000">
            <w:pPr>
              <w:spacing w:after="0" w:line="240" w:lineRule="auto"/>
              <w:rPr>
                <w:b/>
              </w:rPr>
            </w:pPr>
            <w:r>
              <w:rPr>
                <w:b/>
              </w:rPr>
              <w:t>Feature</w:t>
            </w:r>
          </w:p>
        </w:tc>
        <w:tc>
          <w:tcPr>
            <w:tcW w:w="2410" w:type="dxa"/>
            <w:tcBorders>
              <w:top w:val="single" w:sz="4" w:space="0" w:color="000000"/>
              <w:left w:val="nil"/>
              <w:bottom w:val="single" w:sz="4" w:space="0" w:color="000000"/>
              <w:right w:val="single" w:sz="4" w:space="0" w:color="000000"/>
            </w:tcBorders>
            <w:shd w:val="clear" w:color="auto" w:fill="DEEBF6"/>
            <w:vAlign w:val="bottom"/>
          </w:tcPr>
          <w:p w14:paraId="67F0CF4B" w14:textId="77777777" w:rsidR="0057779F" w:rsidRDefault="00000000">
            <w:pPr>
              <w:spacing w:after="0" w:line="240" w:lineRule="auto"/>
              <w:rPr>
                <w:b/>
              </w:rPr>
            </w:pPr>
            <w:r>
              <w:rPr>
                <w:b/>
              </w:rPr>
              <w:t>Use Case</w:t>
            </w:r>
          </w:p>
        </w:tc>
        <w:tc>
          <w:tcPr>
            <w:tcW w:w="4003" w:type="dxa"/>
            <w:tcBorders>
              <w:top w:val="single" w:sz="4" w:space="0" w:color="000000"/>
              <w:left w:val="nil"/>
              <w:bottom w:val="single" w:sz="4" w:space="0" w:color="000000"/>
              <w:right w:val="single" w:sz="4" w:space="0" w:color="000000"/>
            </w:tcBorders>
            <w:shd w:val="clear" w:color="auto" w:fill="DEEBF6"/>
          </w:tcPr>
          <w:p w14:paraId="1C4D691C" w14:textId="77777777" w:rsidR="0057779F" w:rsidRDefault="00000000">
            <w:pPr>
              <w:spacing w:after="0" w:line="240" w:lineRule="auto"/>
              <w:rPr>
                <w:b/>
              </w:rPr>
            </w:pPr>
            <w:r>
              <w:rPr>
                <w:b/>
              </w:rPr>
              <w:t>Description</w:t>
            </w:r>
          </w:p>
        </w:tc>
      </w:tr>
      <w:tr w:rsidR="0057779F" w14:paraId="4C8DE457" w14:textId="77777777">
        <w:trPr>
          <w:trHeight w:val="288"/>
        </w:trPr>
        <w:tc>
          <w:tcPr>
            <w:tcW w:w="1247" w:type="dxa"/>
            <w:tcBorders>
              <w:top w:val="nil"/>
              <w:left w:val="single" w:sz="4" w:space="0" w:color="000000"/>
              <w:bottom w:val="single" w:sz="4" w:space="0" w:color="000000"/>
              <w:right w:val="single" w:sz="4" w:space="0" w:color="000000"/>
            </w:tcBorders>
          </w:tcPr>
          <w:p w14:paraId="287F34E2" w14:textId="77777777" w:rsidR="0057779F" w:rsidRDefault="00000000">
            <w:pPr>
              <w:spacing w:after="0" w:line="240" w:lineRule="auto"/>
              <w:jc w:val="center"/>
              <w:rPr>
                <w:color w:val="000000"/>
              </w:rPr>
            </w:pPr>
            <w:r>
              <w:rPr>
                <w:color w:val="000000"/>
              </w:rPr>
              <w:lastRenderedPageBreak/>
              <w:t>UC-01</w:t>
            </w:r>
          </w:p>
        </w:tc>
        <w:tc>
          <w:tcPr>
            <w:tcW w:w="1412" w:type="dxa"/>
            <w:tcBorders>
              <w:top w:val="nil"/>
              <w:left w:val="single" w:sz="4" w:space="0" w:color="000000"/>
              <w:bottom w:val="single" w:sz="4" w:space="0" w:color="000000"/>
              <w:right w:val="single" w:sz="4" w:space="0" w:color="000000"/>
            </w:tcBorders>
            <w:shd w:val="clear" w:color="auto" w:fill="auto"/>
          </w:tcPr>
          <w:p w14:paraId="331C91FA" w14:textId="77777777" w:rsidR="0057779F" w:rsidRDefault="00000000">
            <w:pPr>
              <w:spacing w:after="0" w:line="240" w:lineRule="auto"/>
              <w:rPr>
                <w:color w:val="000000"/>
              </w:rPr>
            </w:pPr>
            <w:r>
              <w:rPr>
                <w:color w:val="000000"/>
              </w:rPr>
              <w:t>Order Meals</w:t>
            </w:r>
          </w:p>
        </w:tc>
        <w:tc>
          <w:tcPr>
            <w:tcW w:w="2410" w:type="dxa"/>
            <w:tcBorders>
              <w:top w:val="nil"/>
              <w:left w:val="nil"/>
              <w:bottom w:val="single" w:sz="4" w:space="0" w:color="000000"/>
              <w:right w:val="single" w:sz="4" w:space="0" w:color="000000"/>
            </w:tcBorders>
            <w:shd w:val="clear" w:color="auto" w:fill="auto"/>
          </w:tcPr>
          <w:p w14:paraId="6A18EF6C" w14:textId="77777777" w:rsidR="0057779F" w:rsidRDefault="00000000">
            <w:pPr>
              <w:spacing w:after="0" w:line="240" w:lineRule="auto"/>
              <w:rPr>
                <w:color w:val="000000"/>
              </w:rPr>
            </w:pPr>
            <w:r>
              <w:t>Order a Meal</w:t>
            </w:r>
          </w:p>
        </w:tc>
        <w:tc>
          <w:tcPr>
            <w:tcW w:w="4003" w:type="dxa"/>
            <w:tcBorders>
              <w:top w:val="single" w:sz="4" w:space="0" w:color="000000"/>
              <w:left w:val="nil"/>
              <w:bottom w:val="single" w:sz="4" w:space="0" w:color="000000"/>
              <w:right w:val="single" w:sz="4" w:space="0" w:color="000000"/>
            </w:tcBorders>
          </w:tcPr>
          <w:p w14:paraId="59A5E6A3" w14:textId="77777777" w:rsidR="0057779F" w:rsidRDefault="00000000">
            <w:pPr>
              <w:spacing w:after="0" w:line="240" w:lineRule="auto"/>
              <w:rPr>
                <w:color w:val="000000"/>
              </w:rPr>
            </w:pPr>
            <w:r>
              <w:rPr>
                <w:color w:val="000000"/>
              </w:rPr>
              <w:t>&lt;&lt;Use case description&gt;&gt;</w:t>
            </w:r>
          </w:p>
        </w:tc>
      </w:tr>
      <w:tr w:rsidR="0057779F" w14:paraId="626835C5" w14:textId="77777777">
        <w:trPr>
          <w:trHeight w:val="288"/>
        </w:trPr>
        <w:tc>
          <w:tcPr>
            <w:tcW w:w="1247" w:type="dxa"/>
            <w:tcBorders>
              <w:top w:val="nil"/>
              <w:left w:val="single" w:sz="4" w:space="0" w:color="000000"/>
              <w:bottom w:val="single" w:sz="4" w:space="0" w:color="000000"/>
              <w:right w:val="single" w:sz="4" w:space="0" w:color="000000"/>
            </w:tcBorders>
          </w:tcPr>
          <w:p w14:paraId="7A7DB15F" w14:textId="77777777" w:rsidR="0057779F" w:rsidRDefault="00000000">
            <w:pPr>
              <w:spacing w:after="0" w:line="240" w:lineRule="auto"/>
              <w:jc w:val="center"/>
              <w:rPr>
                <w:color w:val="000000"/>
              </w:rPr>
            </w:pPr>
            <w:r>
              <w:rPr>
                <w:color w:val="000000"/>
              </w:rPr>
              <w:t>02</w:t>
            </w:r>
          </w:p>
        </w:tc>
        <w:tc>
          <w:tcPr>
            <w:tcW w:w="1412" w:type="dxa"/>
            <w:tcBorders>
              <w:top w:val="nil"/>
              <w:left w:val="single" w:sz="4" w:space="0" w:color="000000"/>
              <w:bottom w:val="single" w:sz="4" w:space="0" w:color="000000"/>
              <w:right w:val="single" w:sz="4" w:space="0" w:color="000000"/>
            </w:tcBorders>
            <w:shd w:val="clear" w:color="auto" w:fill="auto"/>
          </w:tcPr>
          <w:p w14:paraId="430A8C90" w14:textId="77777777" w:rsidR="0057779F" w:rsidRDefault="00000000">
            <w:pPr>
              <w:spacing w:after="0" w:line="240" w:lineRule="auto"/>
              <w:rPr>
                <w:color w:val="000000"/>
              </w:rPr>
            </w:pPr>
            <w:r>
              <w:rPr>
                <w:color w:val="000000"/>
              </w:rPr>
              <w:t>Order Meals</w:t>
            </w:r>
          </w:p>
        </w:tc>
        <w:tc>
          <w:tcPr>
            <w:tcW w:w="2410" w:type="dxa"/>
            <w:tcBorders>
              <w:top w:val="nil"/>
              <w:left w:val="nil"/>
              <w:bottom w:val="single" w:sz="4" w:space="0" w:color="000000"/>
              <w:right w:val="single" w:sz="4" w:space="0" w:color="000000"/>
            </w:tcBorders>
            <w:shd w:val="clear" w:color="auto" w:fill="auto"/>
          </w:tcPr>
          <w:p w14:paraId="06BF3E51" w14:textId="77777777" w:rsidR="0057779F" w:rsidRDefault="00000000">
            <w:pPr>
              <w:spacing w:after="0" w:line="240" w:lineRule="auto"/>
              <w:rPr>
                <w:color w:val="000000"/>
              </w:rPr>
            </w:pPr>
            <w:r>
              <w:t>Change Meal Order</w:t>
            </w:r>
          </w:p>
        </w:tc>
        <w:tc>
          <w:tcPr>
            <w:tcW w:w="4003" w:type="dxa"/>
            <w:tcBorders>
              <w:top w:val="single" w:sz="4" w:space="0" w:color="000000"/>
              <w:left w:val="nil"/>
              <w:bottom w:val="single" w:sz="4" w:space="0" w:color="000000"/>
              <w:right w:val="single" w:sz="4" w:space="0" w:color="000000"/>
            </w:tcBorders>
          </w:tcPr>
          <w:p w14:paraId="71C66045" w14:textId="77777777" w:rsidR="0057779F" w:rsidRDefault="00000000">
            <w:pPr>
              <w:spacing w:after="0" w:line="240" w:lineRule="auto"/>
              <w:rPr>
                <w:color w:val="000000"/>
              </w:rPr>
            </w:pPr>
            <w:r>
              <w:rPr>
                <w:color w:val="000000"/>
              </w:rPr>
              <w:t>&lt;&lt;Use case description&gt;&gt;</w:t>
            </w:r>
          </w:p>
        </w:tc>
      </w:tr>
      <w:tr w:rsidR="0057779F" w14:paraId="74F78020" w14:textId="77777777">
        <w:trPr>
          <w:trHeight w:val="288"/>
        </w:trPr>
        <w:tc>
          <w:tcPr>
            <w:tcW w:w="1247" w:type="dxa"/>
            <w:tcBorders>
              <w:top w:val="nil"/>
              <w:left w:val="single" w:sz="4" w:space="0" w:color="000000"/>
              <w:bottom w:val="single" w:sz="4" w:space="0" w:color="000000"/>
              <w:right w:val="single" w:sz="4" w:space="0" w:color="000000"/>
            </w:tcBorders>
          </w:tcPr>
          <w:p w14:paraId="52E3A666" w14:textId="77777777" w:rsidR="0057779F" w:rsidRDefault="00000000">
            <w:pPr>
              <w:spacing w:after="0" w:line="240" w:lineRule="auto"/>
              <w:jc w:val="center"/>
              <w:rPr>
                <w:color w:val="000000"/>
              </w:rPr>
            </w:pPr>
            <w:r>
              <w:rPr>
                <w:color w:val="000000"/>
              </w:rPr>
              <w:t>03</w:t>
            </w:r>
          </w:p>
        </w:tc>
        <w:tc>
          <w:tcPr>
            <w:tcW w:w="1412" w:type="dxa"/>
            <w:tcBorders>
              <w:top w:val="nil"/>
              <w:left w:val="single" w:sz="4" w:space="0" w:color="000000"/>
              <w:bottom w:val="single" w:sz="4" w:space="0" w:color="000000"/>
              <w:right w:val="single" w:sz="4" w:space="0" w:color="000000"/>
            </w:tcBorders>
            <w:shd w:val="clear" w:color="auto" w:fill="auto"/>
          </w:tcPr>
          <w:p w14:paraId="02737D1C" w14:textId="77777777" w:rsidR="0057779F" w:rsidRDefault="00000000">
            <w:pPr>
              <w:spacing w:after="0" w:line="240" w:lineRule="auto"/>
              <w:rPr>
                <w:color w:val="000000"/>
              </w:rPr>
            </w:pPr>
            <w:r>
              <w:rPr>
                <w:color w:val="000000"/>
              </w:rPr>
              <w:t>Order Meals</w:t>
            </w:r>
          </w:p>
        </w:tc>
        <w:tc>
          <w:tcPr>
            <w:tcW w:w="2410" w:type="dxa"/>
            <w:tcBorders>
              <w:top w:val="nil"/>
              <w:left w:val="nil"/>
              <w:bottom w:val="single" w:sz="4" w:space="0" w:color="000000"/>
              <w:right w:val="single" w:sz="4" w:space="0" w:color="000000"/>
            </w:tcBorders>
            <w:shd w:val="clear" w:color="auto" w:fill="auto"/>
          </w:tcPr>
          <w:p w14:paraId="23935DC9" w14:textId="77777777" w:rsidR="0057779F" w:rsidRDefault="00000000">
            <w:pPr>
              <w:spacing w:after="0" w:line="240" w:lineRule="auto"/>
              <w:rPr>
                <w:color w:val="000000"/>
              </w:rPr>
            </w:pPr>
            <w:r>
              <w:t>Cancel Meal Order</w:t>
            </w:r>
          </w:p>
        </w:tc>
        <w:tc>
          <w:tcPr>
            <w:tcW w:w="4003" w:type="dxa"/>
            <w:tcBorders>
              <w:top w:val="single" w:sz="4" w:space="0" w:color="000000"/>
              <w:left w:val="nil"/>
              <w:bottom w:val="single" w:sz="4" w:space="0" w:color="000000"/>
              <w:right w:val="single" w:sz="4" w:space="0" w:color="000000"/>
            </w:tcBorders>
          </w:tcPr>
          <w:p w14:paraId="6781ADDA" w14:textId="77777777" w:rsidR="0057779F" w:rsidRDefault="00000000">
            <w:pPr>
              <w:spacing w:after="0" w:line="240" w:lineRule="auto"/>
              <w:rPr>
                <w:color w:val="000000"/>
              </w:rPr>
            </w:pPr>
            <w:r>
              <w:rPr>
                <w:color w:val="000000"/>
              </w:rPr>
              <w:t>&lt;&lt;Use case description&gt;&gt;</w:t>
            </w:r>
          </w:p>
        </w:tc>
      </w:tr>
      <w:tr w:rsidR="0057779F" w14:paraId="3397D9F9" w14:textId="77777777">
        <w:trPr>
          <w:trHeight w:val="288"/>
        </w:trPr>
        <w:tc>
          <w:tcPr>
            <w:tcW w:w="1247" w:type="dxa"/>
            <w:tcBorders>
              <w:top w:val="nil"/>
              <w:left w:val="single" w:sz="4" w:space="0" w:color="000000"/>
              <w:bottom w:val="single" w:sz="4" w:space="0" w:color="000000"/>
              <w:right w:val="single" w:sz="4" w:space="0" w:color="000000"/>
            </w:tcBorders>
          </w:tcPr>
          <w:p w14:paraId="55FB3619" w14:textId="77777777" w:rsidR="0057779F" w:rsidRDefault="00000000">
            <w:pPr>
              <w:spacing w:after="0" w:line="240" w:lineRule="auto"/>
              <w:jc w:val="center"/>
              <w:rPr>
                <w:color w:val="000000"/>
              </w:rPr>
            </w:pPr>
            <w:r>
              <w:rPr>
                <w:color w:val="000000"/>
              </w:rPr>
              <w:t>04</w:t>
            </w:r>
          </w:p>
        </w:tc>
        <w:tc>
          <w:tcPr>
            <w:tcW w:w="1412" w:type="dxa"/>
            <w:tcBorders>
              <w:top w:val="nil"/>
              <w:left w:val="single" w:sz="4" w:space="0" w:color="000000"/>
              <w:bottom w:val="single" w:sz="4" w:space="0" w:color="000000"/>
              <w:right w:val="single" w:sz="4" w:space="0" w:color="000000"/>
            </w:tcBorders>
            <w:shd w:val="clear" w:color="auto" w:fill="auto"/>
          </w:tcPr>
          <w:p w14:paraId="21573B45" w14:textId="77777777" w:rsidR="0057779F" w:rsidRDefault="00000000">
            <w:pPr>
              <w:spacing w:after="0" w:line="240" w:lineRule="auto"/>
              <w:rPr>
                <w:color w:val="000000"/>
              </w:rPr>
            </w:pPr>
            <w:r>
              <w:rPr>
                <w:color w:val="000000"/>
              </w:rPr>
              <w:t>Meal Subscriptions</w:t>
            </w:r>
          </w:p>
        </w:tc>
        <w:tc>
          <w:tcPr>
            <w:tcW w:w="2410" w:type="dxa"/>
            <w:tcBorders>
              <w:top w:val="nil"/>
              <w:left w:val="nil"/>
              <w:bottom w:val="single" w:sz="4" w:space="0" w:color="000000"/>
              <w:right w:val="single" w:sz="4" w:space="0" w:color="000000"/>
            </w:tcBorders>
            <w:shd w:val="clear" w:color="auto" w:fill="auto"/>
          </w:tcPr>
          <w:p w14:paraId="2A8985E8" w14:textId="77777777" w:rsidR="0057779F" w:rsidRDefault="00000000">
            <w:pPr>
              <w:spacing w:after="0" w:line="240" w:lineRule="auto"/>
              <w:rPr>
                <w:color w:val="000000"/>
              </w:rPr>
            </w:pPr>
            <w:r>
              <w:t>Register for Payroll Deduction</w:t>
            </w:r>
          </w:p>
        </w:tc>
        <w:tc>
          <w:tcPr>
            <w:tcW w:w="4003" w:type="dxa"/>
            <w:tcBorders>
              <w:top w:val="single" w:sz="4" w:space="0" w:color="000000"/>
              <w:left w:val="nil"/>
              <w:bottom w:val="single" w:sz="4" w:space="0" w:color="000000"/>
              <w:right w:val="single" w:sz="4" w:space="0" w:color="000000"/>
            </w:tcBorders>
          </w:tcPr>
          <w:p w14:paraId="78E2E5D3" w14:textId="77777777" w:rsidR="0057779F" w:rsidRDefault="00000000">
            <w:pPr>
              <w:spacing w:after="0" w:line="240" w:lineRule="auto"/>
              <w:rPr>
                <w:color w:val="000000"/>
              </w:rPr>
            </w:pPr>
            <w:r>
              <w:rPr>
                <w:color w:val="000000"/>
              </w:rPr>
              <w:t>&lt;&lt;Use case description&gt;&gt;</w:t>
            </w:r>
          </w:p>
        </w:tc>
      </w:tr>
      <w:tr w:rsidR="0057779F" w14:paraId="3A980DBB" w14:textId="77777777">
        <w:trPr>
          <w:trHeight w:val="288"/>
        </w:trPr>
        <w:tc>
          <w:tcPr>
            <w:tcW w:w="1247" w:type="dxa"/>
            <w:tcBorders>
              <w:top w:val="nil"/>
              <w:left w:val="single" w:sz="4" w:space="0" w:color="000000"/>
              <w:bottom w:val="single" w:sz="4" w:space="0" w:color="000000"/>
              <w:right w:val="single" w:sz="4" w:space="0" w:color="000000"/>
            </w:tcBorders>
          </w:tcPr>
          <w:p w14:paraId="6391E4EB" w14:textId="77777777" w:rsidR="0057779F" w:rsidRDefault="00000000">
            <w:pPr>
              <w:spacing w:after="0" w:line="240" w:lineRule="auto"/>
              <w:jc w:val="center"/>
              <w:rPr>
                <w:color w:val="000000"/>
              </w:rPr>
            </w:pPr>
            <w:r>
              <w:rPr>
                <w:color w:val="000000"/>
              </w:rPr>
              <w:t>05</w:t>
            </w:r>
          </w:p>
        </w:tc>
        <w:tc>
          <w:tcPr>
            <w:tcW w:w="1412" w:type="dxa"/>
            <w:tcBorders>
              <w:top w:val="nil"/>
              <w:left w:val="single" w:sz="4" w:space="0" w:color="000000"/>
              <w:bottom w:val="single" w:sz="4" w:space="0" w:color="000000"/>
              <w:right w:val="single" w:sz="4" w:space="0" w:color="000000"/>
            </w:tcBorders>
            <w:shd w:val="clear" w:color="auto" w:fill="auto"/>
          </w:tcPr>
          <w:p w14:paraId="6F0805CD" w14:textId="77777777" w:rsidR="0057779F" w:rsidRDefault="00000000">
            <w:pPr>
              <w:spacing w:after="0" w:line="240" w:lineRule="auto"/>
              <w:rPr>
                <w:color w:val="000000"/>
              </w:rPr>
            </w:pPr>
            <w:r>
              <w:rPr>
                <w:color w:val="000000"/>
              </w:rPr>
              <w:t>Meal Subscriptions</w:t>
            </w:r>
          </w:p>
        </w:tc>
        <w:tc>
          <w:tcPr>
            <w:tcW w:w="2410" w:type="dxa"/>
            <w:tcBorders>
              <w:top w:val="nil"/>
              <w:left w:val="nil"/>
              <w:bottom w:val="single" w:sz="4" w:space="0" w:color="000000"/>
              <w:right w:val="single" w:sz="4" w:space="0" w:color="000000"/>
            </w:tcBorders>
            <w:shd w:val="clear" w:color="auto" w:fill="auto"/>
          </w:tcPr>
          <w:p w14:paraId="21D38209" w14:textId="77777777" w:rsidR="0057779F" w:rsidRDefault="00000000">
            <w:pPr>
              <w:spacing w:after="0" w:line="240" w:lineRule="auto"/>
              <w:rPr>
                <w:color w:val="000000"/>
              </w:rPr>
            </w:pPr>
            <w:r>
              <w:rPr>
                <w:color w:val="000000"/>
              </w:rPr>
              <w:t>Unregister for Payroll Deduction</w:t>
            </w:r>
          </w:p>
        </w:tc>
        <w:tc>
          <w:tcPr>
            <w:tcW w:w="4003" w:type="dxa"/>
            <w:tcBorders>
              <w:top w:val="single" w:sz="4" w:space="0" w:color="000000"/>
              <w:left w:val="nil"/>
              <w:bottom w:val="single" w:sz="4" w:space="0" w:color="000000"/>
              <w:right w:val="single" w:sz="4" w:space="0" w:color="000000"/>
            </w:tcBorders>
          </w:tcPr>
          <w:p w14:paraId="4A3050C9" w14:textId="77777777" w:rsidR="0057779F" w:rsidRDefault="00000000">
            <w:pPr>
              <w:spacing w:after="0" w:line="240" w:lineRule="auto"/>
              <w:rPr>
                <w:color w:val="000000"/>
              </w:rPr>
            </w:pPr>
            <w:r>
              <w:rPr>
                <w:color w:val="000000"/>
              </w:rPr>
              <w:t>&lt;&lt;Use case description&gt;&gt;</w:t>
            </w:r>
          </w:p>
        </w:tc>
      </w:tr>
      <w:tr w:rsidR="0057779F" w14:paraId="62AC693F" w14:textId="77777777">
        <w:trPr>
          <w:trHeight w:val="288"/>
        </w:trPr>
        <w:tc>
          <w:tcPr>
            <w:tcW w:w="1247" w:type="dxa"/>
            <w:tcBorders>
              <w:top w:val="nil"/>
              <w:left w:val="single" w:sz="4" w:space="0" w:color="000000"/>
              <w:bottom w:val="single" w:sz="4" w:space="0" w:color="000000"/>
              <w:right w:val="single" w:sz="4" w:space="0" w:color="000000"/>
            </w:tcBorders>
          </w:tcPr>
          <w:p w14:paraId="7653892F" w14:textId="77777777" w:rsidR="0057779F" w:rsidRDefault="00000000">
            <w:pPr>
              <w:spacing w:after="0" w:line="240" w:lineRule="auto"/>
              <w:jc w:val="center"/>
              <w:rPr>
                <w:color w:val="000000"/>
              </w:rPr>
            </w:pPr>
            <w:r>
              <w:rPr>
                <w:color w:val="000000"/>
              </w:rPr>
              <w:t>06</w:t>
            </w:r>
          </w:p>
        </w:tc>
        <w:tc>
          <w:tcPr>
            <w:tcW w:w="1412" w:type="dxa"/>
            <w:tcBorders>
              <w:top w:val="nil"/>
              <w:left w:val="single" w:sz="4" w:space="0" w:color="000000"/>
              <w:bottom w:val="single" w:sz="4" w:space="0" w:color="000000"/>
              <w:right w:val="single" w:sz="4" w:space="0" w:color="000000"/>
            </w:tcBorders>
            <w:shd w:val="clear" w:color="auto" w:fill="auto"/>
          </w:tcPr>
          <w:p w14:paraId="7DC2D07F" w14:textId="77777777" w:rsidR="0057779F" w:rsidRDefault="00000000">
            <w:pPr>
              <w:spacing w:after="0" w:line="240" w:lineRule="auto"/>
              <w:rPr>
                <w:color w:val="000000"/>
              </w:rPr>
            </w:pPr>
            <w:r>
              <w:rPr>
                <w:color w:val="000000"/>
              </w:rPr>
              <w:t>Meal Subscriptions</w:t>
            </w:r>
          </w:p>
        </w:tc>
        <w:tc>
          <w:tcPr>
            <w:tcW w:w="2410" w:type="dxa"/>
            <w:tcBorders>
              <w:top w:val="nil"/>
              <w:left w:val="nil"/>
              <w:bottom w:val="single" w:sz="4" w:space="0" w:color="000000"/>
              <w:right w:val="single" w:sz="4" w:space="0" w:color="000000"/>
            </w:tcBorders>
            <w:shd w:val="clear" w:color="auto" w:fill="auto"/>
          </w:tcPr>
          <w:p w14:paraId="35C5A53A" w14:textId="77777777" w:rsidR="0057779F" w:rsidRDefault="00000000">
            <w:pPr>
              <w:spacing w:after="0" w:line="240" w:lineRule="auto"/>
              <w:rPr>
                <w:color w:val="000000"/>
              </w:rPr>
            </w:pPr>
            <w:r>
              <w:rPr>
                <w:color w:val="000000"/>
              </w:rPr>
              <w:t>Manage Meal Subscription</w:t>
            </w:r>
          </w:p>
        </w:tc>
        <w:tc>
          <w:tcPr>
            <w:tcW w:w="4003" w:type="dxa"/>
            <w:tcBorders>
              <w:top w:val="single" w:sz="4" w:space="0" w:color="000000"/>
              <w:left w:val="nil"/>
              <w:bottom w:val="single" w:sz="4" w:space="0" w:color="000000"/>
              <w:right w:val="single" w:sz="4" w:space="0" w:color="000000"/>
            </w:tcBorders>
          </w:tcPr>
          <w:p w14:paraId="7A607D1B" w14:textId="77777777" w:rsidR="0057779F" w:rsidRDefault="00000000">
            <w:pPr>
              <w:spacing w:after="0" w:line="240" w:lineRule="auto"/>
              <w:rPr>
                <w:color w:val="000000"/>
              </w:rPr>
            </w:pPr>
            <w:r>
              <w:rPr>
                <w:color w:val="000000"/>
              </w:rPr>
              <w:t>&lt;&lt;Use case description&gt;&gt;</w:t>
            </w:r>
          </w:p>
        </w:tc>
      </w:tr>
      <w:tr w:rsidR="0057779F" w14:paraId="4E872335" w14:textId="77777777">
        <w:trPr>
          <w:trHeight w:val="288"/>
        </w:trPr>
        <w:tc>
          <w:tcPr>
            <w:tcW w:w="1247" w:type="dxa"/>
            <w:tcBorders>
              <w:top w:val="nil"/>
              <w:left w:val="single" w:sz="4" w:space="0" w:color="000000"/>
              <w:bottom w:val="single" w:sz="4" w:space="0" w:color="000000"/>
              <w:right w:val="single" w:sz="4" w:space="0" w:color="000000"/>
            </w:tcBorders>
          </w:tcPr>
          <w:p w14:paraId="0B4E7A38" w14:textId="77777777" w:rsidR="0057779F" w:rsidRDefault="00000000">
            <w:pPr>
              <w:spacing w:after="0" w:line="240" w:lineRule="auto"/>
              <w:jc w:val="center"/>
              <w:rPr>
                <w:color w:val="000000"/>
              </w:rPr>
            </w:pPr>
            <w:r>
              <w:rPr>
                <w:color w:val="000000"/>
              </w:rPr>
              <w:t>07</w:t>
            </w:r>
          </w:p>
        </w:tc>
        <w:tc>
          <w:tcPr>
            <w:tcW w:w="1412" w:type="dxa"/>
            <w:tcBorders>
              <w:top w:val="nil"/>
              <w:left w:val="single" w:sz="4" w:space="0" w:color="000000"/>
              <w:bottom w:val="single" w:sz="4" w:space="0" w:color="000000"/>
              <w:right w:val="single" w:sz="4" w:space="0" w:color="000000"/>
            </w:tcBorders>
            <w:shd w:val="clear" w:color="auto" w:fill="auto"/>
          </w:tcPr>
          <w:p w14:paraId="5CB37223" w14:textId="77777777" w:rsidR="0057779F" w:rsidRDefault="00000000">
            <w:pPr>
              <w:spacing w:after="0" w:line="240" w:lineRule="auto"/>
              <w:rPr>
                <w:color w:val="000000"/>
              </w:rPr>
            </w:pPr>
            <w:r>
              <w:rPr>
                <w:color w:val="000000"/>
              </w:rPr>
              <w:t>Menu Operations</w:t>
            </w:r>
          </w:p>
        </w:tc>
        <w:tc>
          <w:tcPr>
            <w:tcW w:w="2410" w:type="dxa"/>
            <w:tcBorders>
              <w:top w:val="nil"/>
              <w:left w:val="nil"/>
              <w:bottom w:val="single" w:sz="4" w:space="0" w:color="000000"/>
              <w:right w:val="single" w:sz="4" w:space="0" w:color="000000"/>
            </w:tcBorders>
            <w:shd w:val="clear" w:color="auto" w:fill="auto"/>
          </w:tcPr>
          <w:p w14:paraId="6B2E809A" w14:textId="77777777" w:rsidR="0057779F" w:rsidRDefault="00000000">
            <w:pPr>
              <w:spacing w:after="0" w:line="240" w:lineRule="auto"/>
              <w:rPr>
                <w:color w:val="000000"/>
              </w:rPr>
            </w:pPr>
            <w:r>
              <w:rPr>
                <w:color w:val="000000"/>
              </w:rPr>
              <w:t>View Menu</w:t>
            </w:r>
          </w:p>
        </w:tc>
        <w:tc>
          <w:tcPr>
            <w:tcW w:w="4003" w:type="dxa"/>
            <w:tcBorders>
              <w:top w:val="single" w:sz="4" w:space="0" w:color="000000"/>
              <w:left w:val="nil"/>
              <w:bottom w:val="single" w:sz="4" w:space="0" w:color="000000"/>
              <w:right w:val="single" w:sz="4" w:space="0" w:color="000000"/>
            </w:tcBorders>
          </w:tcPr>
          <w:p w14:paraId="7208969E" w14:textId="77777777" w:rsidR="0057779F" w:rsidRDefault="00000000">
            <w:pPr>
              <w:spacing w:after="0" w:line="240" w:lineRule="auto"/>
              <w:rPr>
                <w:color w:val="000000"/>
              </w:rPr>
            </w:pPr>
            <w:r>
              <w:rPr>
                <w:color w:val="000000"/>
              </w:rPr>
              <w:t>&lt;&lt;Use case description&gt;&gt;</w:t>
            </w:r>
          </w:p>
        </w:tc>
      </w:tr>
      <w:tr w:rsidR="0057779F" w14:paraId="6B13FC6C" w14:textId="77777777">
        <w:trPr>
          <w:trHeight w:val="288"/>
        </w:trPr>
        <w:tc>
          <w:tcPr>
            <w:tcW w:w="1247" w:type="dxa"/>
            <w:tcBorders>
              <w:top w:val="nil"/>
              <w:left w:val="single" w:sz="4" w:space="0" w:color="000000"/>
              <w:bottom w:val="single" w:sz="4" w:space="0" w:color="000000"/>
              <w:right w:val="single" w:sz="4" w:space="0" w:color="000000"/>
            </w:tcBorders>
          </w:tcPr>
          <w:p w14:paraId="315E932E" w14:textId="77777777" w:rsidR="0057779F" w:rsidRDefault="00000000">
            <w:pPr>
              <w:spacing w:after="0" w:line="240" w:lineRule="auto"/>
              <w:jc w:val="center"/>
              <w:rPr>
                <w:color w:val="000000"/>
              </w:rPr>
            </w:pPr>
            <w:r>
              <w:rPr>
                <w:color w:val="000000"/>
              </w:rPr>
              <w:t>08</w:t>
            </w:r>
          </w:p>
        </w:tc>
        <w:tc>
          <w:tcPr>
            <w:tcW w:w="1412" w:type="dxa"/>
            <w:tcBorders>
              <w:top w:val="nil"/>
              <w:left w:val="single" w:sz="4" w:space="0" w:color="000000"/>
              <w:bottom w:val="single" w:sz="4" w:space="0" w:color="000000"/>
              <w:right w:val="single" w:sz="4" w:space="0" w:color="000000"/>
            </w:tcBorders>
            <w:shd w:val="clear" w:color="auto" w:fill="auto"/>
          </w:tcPr>
          <w:p w14:paraId="144106E8" w14:textId="77777777" w:rsidR="0057779F" w:rsidRDefault="00000000">
            <w:pPr>
              <w:spacing w:after="0" w:line="240" w:lineRule="auto"/>
              <w:rPr>
                <w:color w:val="000000"/>
              </w:rPr>
            </w:pPr>
            <w:r>
              <w:rPr>
                <w:color w:val="000000"/>
              </w:rPr>
              <w:t>Menu Operations</w:t>
            </w:r>
          </w:p>
        </w:tc>
        <w:tc>
          <w:tcPr>
            <w:tcW w:w="2410" w:type="dxa"/>
            <w:tcBorders>
              <w:top w:val="nil"/>
              <w:left w:val="nil"/>
              <w:bottom w:val="single" w:sz="4" w:space="0" w:color="000000"/>
              <w:right w:val="single" w:sz="4" w:space="0" w:color="000000"/>
            </w:tcBorders>
            <w:shd w:val="clear" w:color="auto" w:fill="auto"/>
          </w:tcPr>
          <w:p w14:paraId="1DB2B8CB" w14:textId="77777777" w:rsidR="0057779F" w:rsidRDefault="00000000">
            <w:pPr>
              <w:spacing w:after="0" w:line="240" w:lineRule="auto"/>
              <w:rPr>
                <w:color w:val="000000"/>
              </w:rPr>
            </w:pPr>
            <w:r>
              <w:rPr>
                <w:color w:val="000000"/>
              </w:rPr>
              <w:t>Create a Menu</w:t>
            </w:r>
          </w:p>
        </w:tc>
        <w:tc>
          <w:tcPr>
            <w:tcW w:w="4003" w:type="dxa"/>
            <w:tcBorders>
              <w:top w:val="single" w:sz="4" w:space="0" w:color="000000"/>
              <w:left w:val="nil"/>
              <w:bottom w:val="single" w:sz="4" w:space="0" w:color="000000"/>
              <w:right w:val="single" w:sz="4" w:space="0" w:color="000000"/>
            </w:tcBorders>
          </w:tcPr>
          <w:p w14:paraId="6C67F44C" w14:textId="77777777" w:rsidR="0057779F" w:rsidRDefault="00000000">
            <w:pPr>
              <w:spacing w:after="0" w:line="240" w:lineRule="auto"/>
              <w:rPr>
                <w:color w:val="000000"/>
              </w:rPr>
            </w:pPr>
            <w:r>
              <w:rPr>
                <w:color w:val="000000"/>
              </w:rPr>
              <w:t>&lt;&lt;Use case description&gt;&gt;</w:t>
            </w:r>
          </w:p>
        </w:tc>
      </w:tr>
      <w:tr w:rsidR="0057779F" w14:paraId="4F7FC840" w14:textId="77777777">
        <w:trPr>
          <w:trHeight w:val="288"/>
        </w:trPr>
        <w:tc>
          <w:tcPr>
            <w:tcW w:w="1247" w:type="dxa"/>
            <w:tcBorders>
              <w:top w:val="nil"/>
              <w:left w:val="single" w:sz="4" w:space="0" w:color="000000"/>
              <w:bottom w:val="single" w:sz="4" w:space="0" w:color="000000"/>
              <w:right w:val="single" w:sz="4" w:space="0" w:color="000000"/>
            </w:tcBorders>
          </w:tcPr>
          <w:p w14:paraId="78C79BF7" w14:textId="77777777" w:rsidR="0057779F" w:rsidRDefault="00000000">
            <w:pPr>
              <w:spacing w:after="0" w:line="240" w:lineRule="auto"/>
              <w:jc w:val="center"/>
              <w:rPr>
                <w:color w:val="000000"/>
              </w:rPr>
            </w:pPr>
            <w:r>
              <w:rPr>
                <w:color w:val="000000"/>
              </w:rPr>
              <w:t>09</w:t>
            </w:r>
          </w:p>
        </w:tc>
        <w:tc>
          <w:tcPr>
            <w:tcW w:w="1412" w:type="dxa"/>
            <w:tcBorders>
              <w:top w:val="nil"/>
              <w:left w:val="single" w:sz="4" w:space="0" w:color="000000"/>
              <w:bottom w:val="single" w:sz="4" w:space="0" w:color="000000"/>
              <w:right w:val="single" w:sz="4" w:space="0" w:color="000000"/>
            </w:tcBorders>
            <w:shd w:val="clear" w:color="auto" w:fill="auto"/>
          </w:tcPr>
          <w:p w14:paraId="1CB73FC1" w14:textId="77777777" w:rsidR="0057779F" w:rsidRDefault="00000000">
            <w:pPr>
              <w:spacing w:after="0" w:line="240" w:lineRule="auto"/>
              <w:rPr>
                <w:color w:val="000000"/>
              </w:rPr>
            </w:pPr>
            <w:r>
              <w:rPr>
                <w:color w:val="000000"/>
              </w:rPr>
              <w:t>Menu Operations</w:t>
            </w:r>
          </w:p>
        </w:tc>
        <w:tc>
          <w:tcPr>
            <w:tcW w:w="2410" w:type="dxa"/>
            <w:tcBorders>
              <w:top w:val="nil"/>
              <w:left w:val="nil"/>
              <w:bottom w:val="single" w:sz="4" w:space="0" w:color="000000"/>
              <w:right w:val="single" w:sz="4" w:space="0" w:color="000000"/>
            </w:tcBorders>
            <w:shd w:val="clear" w:color="auto" w:fill="auto"/>
          </w:tcPr>
          <w:p w14:paraId="3D158DAE" w14:textId="77777777" w:rsidR="0057779F" w:rsidRDefault="00000000">
            <w:pPr>
              <w:spacing w:after="0" w:line="240" w:lineRule="auto"/>
              <w:rPr>
                <w:color w:val="000000"/>
              </w:rPr>
            </w:pPr>
            <w:r>
              <w:rPr>
                <w:color w:val="000000"/>
              </w:rPr>
              <w:t>Modify a Menu</w:t>
            </w:r>
          </w:p>
        </w:tc>
        <w:tc>
          <w:tcPr>
            <w:tcW w:w="4003" w:type="dxa"/>
            <w:tcBorders>
              <w:top w:val="single" w:sz="4" w:space="0" w:color="000000"/>
              <w:left w:val="nil"/>
              <w:bottom w:val="single" w:sz="4" w:space="0" w:color="000000"/>
              <w:right w:val="single" w:sz="4" w:space="0" w:color="000000"/>
            </w:tcBorders>
          </w:tcPr>
          <w:p w14:paraId="7EE91962" w14:textId="77777777" w:rsidR="0057779F" w:rsidRDefault="00000000">
            <w:pPr>
              <w:spacing w:after="0" w:line="240" w:lineRule="auto"/>
              <w:rPr>
                <w:color w:val="000000"/>
              </w:rPr>
            </w:pPr>
            <w:r>
              <w:rPr>
                <w:color w:val="000000"/>
              </w:rPr>
              <w:t>&lt;&lt;Use case description&gt;&gt;</w:t>
            </w:r>
          </w:p>
        </w:tc>
      </w:tr>
      <w:tr w:rsidR="0057779F" w14:paraId="66314CC7" w14:textId="77777777">
        <w:trPr>
          <w:trHeight w:val="288"/>
        </w:trPr>
        <w:tc>
          <w:tcPr>
            <w:tcW w:w="1247" w:type="dxa"/>
            <w:tcBorders>
              <w:top w:val="nil"/>
              <w:left w:val="single" w:sz="4" w:space="0" w:color="000000"/>
              <w:bottom w:val="single" w:sz="4" w:space="0" w:color="000000"/>
              <w:right w:val="single" w:sz="4" w:space="0" w:color="000000"/>
            </w:tcBorders>
          </w:tcPr>
          <w:p w14:paraId="74321EA1" w14:textId="77777777" w:rsidR="0057779F" w:rsidRDefault="00000000">
            <w:pPr>
              <w:spacing w:after="0" w:line="240" w:lineRule="auto"/>
              <w:jc w:val="center"/>
              <w:rPr>
                <w:color w:val="000000"/>
              </w:rPr>
            </w:pPr>
            <w:r>
              <w:rPr>
                <w:color w:val="000000"/>
              </w:rPr>
              <w:t>10</w:t>
            </w:r>
          </w:p>
        </w:tc>
        <w:tc>
          <w:tcPr>
            <w:tcW w:w="1412" w:type="dxa"/>
            <w:tcBorders>
              <w:top w:val="nil"/>
              <w:left w:val="single" w:sz="4" w:space="0" w:color="000000"/>
              <w:bottom w:val="single" w:sz="4" w:space="0" w:color="000000"/>
              <w:right w:val="single" w:sz="4" w:space="0" w:color="000000"/>
            </w:tcBorders>
            <w:shd w:val="clear" w:color="auto" w:fill="auto"/>
          </w:tcPr>
          <w:p w14:paraId="41CE0F75" w14:textId="77777777" w:rsidR="0057779F" w:rsidRDefault="00000000">
            <w:pPr>
              <w:spacing w:after="0" w:line="240" w:lineRule="auto"/>
              <w:rPr>
                <w:color w:val="000000"/>
              </w:rPr>
            </w:pPr>
            <w:r>
              <w:rPr>
                <w:color w:val="000000"/>
              </w:rPr>
              <w:t>Menu Operations</w:t>
            </w:r>
          </w:p>
        </w:tc>
        <w:tc>
          <w:tcPr>
            <w:tcW w:w="2410" w:type="dxa"/>
            <w:tcBorders>
              <w:top w:val="nil"/>
              <w:left w:val="nil"/>
              <w:bottom w:val="single" w:sz="4" w:space="0" w:color="000000"/>
              <w:right w:val="single" w:sz="4" w:space="0" w:color="000000"/>
            </w:tcBorders>
            <w:shd w:val="clear" w:color="auto" w:fill="auto"/>
          </w:tcPr>
          <w:p w14:paraId="1933D6D8" w14:textId="77777777" w:rsidR="0057779F" w:rsidRDefault="00000000">
            <w:pPr>
              <w:spacing w:after="0" w:line="240" w:lineRule="auto"/>
              <w:rPr>
                <w:color w:val="000000"/>
              </w:rPr>
            </w:pPr>
            <w:r>
              <w:rPr>
                <w:color w:val="000000"/>
              </w:rPr>
              <w:t>Delete a Menu</w:t>
            </w:r>
          </w:p>
        </w:tc>
        <w:tc>
          <w:tcPr>
            <w:tcW w:w="4003" w:type="dxa"/>
            <w:tcBorders>
              <w:top w:val="single" w:sz="4" w:space="0" w:color="000000"/>
              <w:left w:val="nil"/>
              <w:bottom w:val="single" w:sz="4" w:space="0" w:color="000000"/>
              <w:right w:val="single" w:sz="4" w:space="0" w:color="000000"/>
            </w:tcBorders>
          </w:tcPr>
          <w:p w14:paraId="74C5E00D" w14:textId="77777777" w:rsidR="0057779F" w:rsidRDefault="00000000">
            <w:pPr>
              <w:spacing w:after="0" w:line="240" w:lineRule="auto"/>
              <w:rPr>
                <w:color w:val="000000"/>
              </w:rPr>
            </w:pPr>
            <w:r>
              <w:rPr>
                <w:color w:val="000000"/>
              </w:rPr>
              <w:t>&lt;&lt;Use case description&gt;&gt;</w:t>
            </w:r>
          </w:p>
        </w:tc>
      </w:tr>
      <w:tr w:rsidR="0057779F" w14:paraId="11E12F75" w14:textId="77777777">
        <w:trPr>
          <w:trHeight w:val="288"/>
        </w:trPr>
        <w:tc>
          <w:tcPr>
            <w:tcW w:w="1247" w:type="dxa"/>
            <w:tcBorders>
              <w:top w:val="nil"/>
              <w:left w:val="single" w:sz="4" w:space="0" w:color="000000"/>
              <w:bottom w:val="single" w:sz="4" w:space="0" w:color="000000"/>
              <w:right w:val="single" w:sz="4" w:space="0" w:color="000000"/>
            </w:tcBorders>
          </w:tcPr>
          <w:p w14:paraId="0C5B6A74" w14:textId="77777777" w:rsidR="0057779F" w:rsidRDefault="00000000">
            <w:pPr>
              <w:spacing w:after="0" w:line="240" w:lineRule="auto"/>
              <w:jc w:val="center"/>
              <w:rPr>
                <w:color w:val="000000"/>
              </w:rPr>
            </w:pPr>
            <w:r>
              <w:rPr>
                <w:color w:val="000000"/>
              </w:rPr>
              <w:t>11</w:t>
            </w:r>
          </w:p>
        </w:tc>
        <w:tc>
          <w:tcPr>
            <w:tcW w:w="1412" w:type="dxa"/>
            <w:tcBorders>
              <w:top w:val="nil"/>
              <w:left w:val="single" w:sz="4" w:space="0" w:color="000000"/>
              <w:bottom w:val="single" w:sz="4" w:space="0" w:color="000000"/>
              <w:right w:val="single" w:sz="4" w:space="0" w:color="000000"/>
            </w:tcBorders>
            <w:shd w:val="clear" w:color="auto" w:fill="auto"/>
          </w:tcPr>
          <w:p w14:paraId="2A0F96CB" w14:textId="77777777" w:rsidR="0057779F" w:rsidRDefault="00000000">
            <w:pPr>
              <w:spacing w:after="0" w:line="240" w:lineRule="auto"/>
              <w:rPr>
                <w:color w:val="000000"/>
              </w:rPr>
            </w:pPr>
            <w:r>
              <w:rPr>
                <w:color w:val="000000"/>
              </w:rPr>
              <w:t>Menu Operations</w:t>
            </w:r>
          </w:p>
        </w:tc>
        <w:tc>
          <w:tcPr>
            <w:tcW w:w="2410" w:type="dxa"/>
            <w:tcBorders>
              <w:top w:val="nil"/>
              <w:left w:val="nil"/>
              <w:bottom w:val="single" w:sz="4" w:space="0" w:color="000000"/>
              <w:right w:val="single" w:sz="4" w:space="0" w:color="000000"/>
            </w:tcBorders>
            <w:shd w:val="clear" w:color="auto" w:fill="auto"/>
          </w:tcPr>
          <w:p w14:paraId="3318BB7E" w14:textId="77777777" w:rsidR="0057779F" w:rsidRDefault="00000000">
            <w:pPr>
              <w:spacing w:after="0" w:line="240" w:lineRule="auto"/>
              <w:rPr>
                <w:color w:val="000000"/>
              </w:rPr>
            </w:pPr>
            <w:r>
              <w:rPr>
                <w:color w:val="000000"/>
              </w:rPr>
              <w:t>Archive Menus</w:t>
            </w:r>
          </w:p>
        </w:tc>
        <w:tc>
          <w:tcPr>
            <w:tcW w:w="4003" w:type="dxa"/>
            <w:tcBorders>
              <w:top w:val="single" w:sz="4" w:space="0" w:color="000000"/>
              <w:left w:val="nil"/>
              <w:bottom w:val="single" w:sz="4" w:space="0" w:color="000000"/>
              <w:right w:val="single" w:sz="4" w:space="0" w:color="000000"/>
            </w:tcBorders>
          </w:tcPr>
          <w:p w14:paraId="56DDB121" w14:textId="77777777" w:rsidR="0057779F" w:rsidRDefault="00000000">
            <w:pPr>
              <w:spacing w:after="0" w:line="240" w:lineRule="auto"/>
              <w:rPr>
                <w:color w:val="000000"/>
              </w:rPr>
            </w:pPr>
            <w:r>
              <w:rPr>
                <w:color w:val="000000"/>
              </w:rPr>
              <w:t>&lt;&lt;Use case description&gt;&gt;</w:t>
            </w:r>
          </w:p>
        </w:tc>
      </w:tr>
      <w:tr w:rsidR="0057779F" w14:paraId="55B68F04" w14:textId="77777777">
        <w:trPr>
          <w:trHeight w:val="288"/>
        </w:trPr>
        <w:tc>
          <w:tcPr>
            <w:tcW w:w="1247" w:type="dxa"/>
            <w:tcBorders>
              <w:top w:val="nil"/>
              <w:left w:val="single" w:sz="4" w:space="0" w:color="000000"/>
              <w:bottom w:val="single" w:sz="4" w:space="0" w:color="000000"/>
              <w:right w:val="single" w:sz="4" w:space="0" w:color="000000"/>
            </w:tcBorders>
          </w:tcPr>
          <w:p w14:paraId="06E667A3" w14:textId="77777777" w:rsidR="0057779F" w:rsidRDefault="00000000">
            <w:pPr>
              <w:spacing w:after="0" w:line="240" w:lineRule="auto"/>
              <w:jc w:val="center"/>
              <w:rPr>
                <w:color w:val="000000"/>
              </w:rPr>
            </w:pPr>
            <w:r>
              <w:rPr>
                <w:color w:val="000000"/>
              </w:rPr>
              <w:t>12</w:t>
            </w:r>
          </w:p>
        </w:tc>
        <w:tc>
          <w:tcPr>
            <w:tcW w:w="1412" w:type="dxa"/>
            <w:tcBorders>
              <w:top w:val="nil"/>
              <w:left w:val="single" w:sz="4" w:space="0" w:color="000000"/>
              <w:bottom w:val="single" w:sz="4" w:space="0" w:color="000000"/>
              <w:right w:val="single" w:sz="4" w:space="0" w:color="000000"/>
            </w:tcBorders>
            <w:shd w:val="clear" w:color="auto" w:fill="auto"/>
          </w:tcPr>
          <w:p w14:paraId="50227A4E" w14:textId="77777777" w:rsidR="0057779F" w:rsidRDefault="00000000">
            <w:pPr>
              <w:spacing w:after="0" w:line="240" w:lineRule="auto"/>
              <w:rPr>
                <w:color w:val="000000"/>
              </w:rPr>
            </w:pPr>
            <w:r>
              <w:rPr>
                <w:color w:val="000000"/>
              </w:rPr>
              <w:t>Menu Operations</w:t>
            </w:r>
          </w:p>
        </w:tc>
        <w:tc>
          <w:tcPr>
            <w:tcW w:w="2410" w:type="dxa"/>
            <w:tcBorders>
              <w:top w:val="nil"/>
              <w:left w:val="nil"/>
              <w:bottom w:val="single" w:sz="4" w:space="0" w:color="000000"/>
              <w:right w:val="single" w:sz="4" w:space="0" w:color="000000"/>
            </w:tcBorders>
            <w:shd w:val="clear" w:color="auto" w:fill="auto"/>
          </w:tcPr>
          <w:p w14:paraId="55BAF4FA" w14:textId="77777777" w:rsidR="0057779F" w:rsidRDefault="00000000">
            <w:pPr>
              <w:spacing w:after="0" w:line="240" w:lineRule="auto"/>
              <w:rPr>
                <w:color w:val="000000"/>
              </w:rPr>
            </w:pPr>
            <w:r>
              <w:rPr>
                <w:color w:val="000000"/>
              </w:rPr>
              <w:t>Define a Meal Special</w:t>
            </w:r>
          </w:p>
        </w:tc>
        <w:tc>
          <w:tcPr>
            <w:tcW w:w="4003" w:type="dxa"/>
            <w:tcBorders>
              <w:top w:val="single" w:sz="4" w:space="0" w:color="000000"/>
              <w:left w:val="nil"/>
              <w:bottom w:val="single" w:sz="4" w:space="0" w:color="000000"/>
              <w:right w:val="single" w:sz="4" w:space="0" w:color="000000"/>
            </w:tcBorders>
          </w:tcPr>
          <w:p w14:paraId="0054F138" w14:textId="77777777" w:rsidR="0057779F" w:rsidRDefault="00000000">
            <w:pPr>
              <w:spacing w:after="0" w:line="240" w:lineRule="auto"/>
              <w:rPr>
                <w:color w:val="000000"/>
              </w:rPr>
            </w:pPr>
            <w:r>
              <w:rPr>
                <w:color w:val="000000"/>
              </w:rPr>
              <w:t>&lt;&lt;Use case description&gt;&gt;</w:t>
            </w:r>
          </w:p>
        </w:tc>
      </w:tr>
      <w:tr w:rsidR="0057779F" w14:paraId="5E36DC93" w14:textId="77777777">
        <w:trPr>
          <w:trHeight w:val="288"/>
        </w:trPr>
        <w:tc>
          <w:tcPr>
            <w:tcW w:w="1247" w:type="dxa"/>
            <w:tcBorders>
              <w:top w:val="nil"/>
              <w:left w:val="single" w:sz="4" w:space="0" w:color="000000"/>
              <w:bottom w:val="single" w:sz="4" w:space="0" w:color="000000"/>
              <w:right w:val="single" w:sz="4" w:space="0" w:color="000000"/>
            </w:tcBorders>
          </w:tcPr>
          <w:p w14:paraId="57996398" w14:textId="77777777" w:rsidR="0057779F" w:rsidRDefault="00000000">
            <w:pPr>
              <w:spacing w:after="0" w:line="240" w:lineRule="auto"/>
              <w:jc w:val="center"/>
              <w:rPr>
                <w:color w:val="000000"/>
              </w:rPr>
            </w:pPr>
            <w:r>
              <w:rPr>
                <w:color w:val="000000"/>
              </w:rPr>
              <w:t>13</w:t>
            </w:r>
          </w:p>
        </w:tc>
        <w:tc>
          <w:tcPr>
            <w:tcW w:w="1412" w:type="dxa"/>
            <w:tcBorders>
              <w:top w:val="nil"/>
              <w:left w:val="single" w:sz="4" w:space="0" w:color="000000"/>
              <w:bottom w:val="single" w:sz="4" w:space="0" w:color="000000"/>
              <w:right w:val="single" w:sz="4" w:space="0" w:color="000000"/>
            </w:tcBorders>
            <w:shd w:val="clear" w:color="auto" w:fill="auto"/>
          </w:tcPr>
          <w:p w14:paraId="328EAFF6" w14:textId="77777777" w:rsidR="0057779F" w:rsidRDefault="00000000">
            <w:pPr>
              <w:spacing w:after="0" w:line="240" w:lineRule="auto"/>
              <w:rPr>
                <w:color w:val="000000"/>
              </w:rPr>
            </w:pPr>
            <w:r>
              <w:rPr>
                <w:color w:val="000000"/>
              </w:rPr>
              <w:t>Meal Preparations</w:t>
            </w:r>
          </w:p>
        </w:tc>
        <w:tc>
          <w:tcPr>
            <w:tcW w:w="2410" w:type="dxa"/>
            <w:tcBorders>
              <w:top w:val="nil"/>
              <w:left w:val="nil"/>
              <w:bottom w:val="single" w:sz="4" w:space="0" w:color="000000"/>
              <w:right w:val="single" w:sz="4" w:space="0" w:color="000000"/>
            </w:tcBorders>
            <w:shd w:val="clear" w:color="auto" w:fill="auto"/>
          </w:tcPr>
          <w:p w14:paraId="27013FDE" w14:textId="77777777" w:rsidR="0057779F" w:rsidRDefault="00000000">
            <w:pPr>
              <w:spacing w:after="0" w:line="240" w:lineRule="auto"/>
              <w:rPr>
                <w:color w:val="000000"/>
              </w:rPr>
            </w:pPr>
            <w:r>
              <w:rPr>
                <w:color w:val="000000"/>
              </w:rPr>
              <w:t>Prepare Meal</w:t>
            </w:r>
          </w:p>
        </w:tc>
        <w:tc>
          <w:tcPr>
            <w:tcW w:w="4003" w:type="dxa"/>
            <w:tcBorders>
              <w:top w:val="single" w:sz="4" w:space="0" w:color="000000"/>
              <w:left w:val="nil"/>
              <w:bottom w:val="single" w:sz="4" w:space="0" w:color="000000"/>
              <w:right w:val="single" w:sz="4" w:space="0" w:color="000000"/>
            </w:tcBorders>
          </w:tcPr>
          <w:p w14:paraId="75FBF6C5" w14:textId="77777777" w:rsidR="0057779F" w:rsidRDefault="00000000">
            <w:pPr>
              <w:spacing w:after="0" w:line="240" w:lineRule="auto"/>
              <w:rPr>
                <w:color w:val="000000"/>
              </w:rPr>
            </w:pPr>
            <w:r>
              <w:rPr>
                <w:color w:val="000000"/>
              </w:rPr>
              <w:t>&lt;&lt;Use case description&gt;&gt;</w:t>
            </w:r>
          </w:p>
        </w:tc>
      </w:tr>
      <w:tr w:rsidR="0057779F" w14:paraId="772C1283" w14:textId="77777777">
        <w:trPr>
          <w:trHeight w:val="288"/>
        </w:trPr>
        <w:tc>
          <w:tcPr>
            <w:tcW w:w="1247" w:type="dxa"/>
            <w:tcBorders>
              <w:top w:val="nil"/>
              <w:left w:val="single" w:sz="4" w:space="0" w:color="000000"/>
              <w:bottom w:val="single" w:sz="4" w:space="0" w:color="000000"/>
              <w:right w:val="single" w:sz="4" w:space="0" w:color="000000"/>
            </w:tcBorders>
          </w:tcPr>
          <w:p w14:paraId="79B8DABA" w14:textId="77777777" w:rsidR="0057779F" w:rsidRDefault="00000000">
            <w:pPr>
              <w:spacing w:after="0" w:line="240" w:lineRule="auto"/>
              <w:jc w:val="center"/>
              <w:rPr>
                <w:color w:val="000000"/>
              </w:rPr>
            </w:pPr>
            <w:r>
              <w:rPr>
                <w:color w:val="000000"/>
              </w:rPr>
              <w:t>14</w:t>
            </w:r>
          </w:p>
        </w:tc>
        <w:tc>
          <w:tcPr>
            <w:tcW w:w="1412" w:type="dxa"/>
            <w:tcBorders>
              <w:top w:val="nil"/>
              <w:left w:val="single" w:sz="4" w:space="0" w:color="000000"/>
              <w:bottom w:val="single" w:sz="4" w:space="0" w:color="000000"/>
              <w:right w:val="single" w:sz="4" w:space="0" w:color="000000"/>
            </w:tcBorders>
            <w:shd w:val="clear" w:color="auto" w:fill="auto"/>
          </w:tcPr>
          <w:p w14:paraId="43ABFDEB" w14:textId="77777777" w:rsidR="0057779F" w:rsidRDefault="00000000">
            <w:pPr>
              <w:spacing w:after="0" w:line="240" w:lineRule="auto"/>
              <w:rPr>
                <w:color w:val="000000"/>
              </w:rPr>
            </w:pPr>
            <w:r>
              <w:rPr>
                <w:color w:val="000000"/>
              </w:rPr>
              <w:t>Meal Preparations</w:t>
            </w:r>
          </w:p>
        </w:tc>
        <w:tc>
          <w:tcPr>
            <w:tcW w:w="2410" w:type="dxa"/>
            <w:tcBorders>
              <w:top w:val="nil"/>
              <w:left w:val="nil"/>
              <w:bottom w:val="single" w:sz="4" w:space="0" w:color="000000"/>
              <w:right w:val="single" w:sz="4" w:space="0" w:color="000000"/>
            </w:tcBorders>
            <w:shd w:val="clear" w:color="auto" w:fill="auto"/>
          </w:tcPr>
          <w:p w14:paraId="3838ED06" w14:textId="77777777" w:rsidR="0057779F" w:rsidRDefault="00000000">
            <w:pPr>
              <w:spacing w:after="0" w:line="240" w:lineRule="auto"/>
              <w:rPr>
                <w:color w:val="000000"/>
              </w:rPr>
            </w:pPr>
            <w:r>
              <w:rPr>
                <w:color w:val="000000"/>
              </w:rPr>
              <w:t>Generate a Payment Request</w:t>
            </w:r>
          </w:p>
        </w:tc>
        <w:tc>
          <w:tcPr>
            <w:tcW w:w="4003" w:type="dxa"/>
            <w:tcBorders>
              <w:top w:val="single" w:sz="4" w:space="0" w:color="000000"/>
              <w:left w:val="nil"/>
              <w:bottom w:val="single" w:sz="4" w:space="0" w:color="000000"/>
              <w:right w:val="single" w:sz="4" w:space="0" w:color="000000"/>
            </w:tcBorders>
          </w:tcPr>
          <w:p w14:paraId="7AE9D20C" w14:textId="77777777" w:rsidR="0057779F" w:rsidRDefault="00000000">
            <w:pPr>
              <w:spacing w:after="0" w:line="240" w:lineRule="auto"/>
              <w:rPr>
                <w:color w:val="000000"/>
              </w:rPr>
            </w:pPr>
            <w:r>
              <w:rPr>
                <w:color w:val="000000"/>
              </w:rPr>
              <w:t>&lt;&lt;Use case description&gt;&gt;</w:t>
            </w:r>
          </w:p>
        </w:tc>
      </w:tr>
      <w:tr w:rsidR="0057779F" w14:paraId="2A400CD5" w14:textId="77777777">
        <w:trPr>
          <w:trHeight w:val="288"/>
        </w:trPr>
        <w:tc>
          <w:tcPr>
            <w:tcW w:w="1247" w:type="dxa"/>
            <w:tcBorders>
              <w:top w:val="nil"/>
              <w:left w:val="single" w:sz="4" w:space="0" w:color="000000"/>
              <w:bottom w:val="single" w:sz="4" w:space="0" w:color="000000"/>
              <w:right w:val="single" w:sz="4" w:space="0" w:color="000000"/>
            </w:tcBorders>
          </w:tcPr>
          <w:p w14:paraId="70CF2B0A" w14:textId="77777777" w:rsidR="0057779F" w:rsidRDefault="00000000">
            <w:pPr>
              <w:spacing w:after="0" w:line="240" w:lineRule="auto"/>
              <w:jc w:val="center"/>
              <w:rPr>
                <w:color w:val="000000"/>
              </w:rPr>
            </w:pPr>
            <w:r>
              <w:rPr>
                <w:color w:val="000000"/>
              </w:rPr>
              <w:t>15</w:t>
            </w:r>
          </w:p>
        </w:tc>
        <w:tc>
          <w:tcPr>
            <w:tcW w:w="1412" w:type="dxa"/>
            <w:tcBorders>
              <w:top w:val="nil"/>
              <w:left w:val="single" w:sz="4" w:space="0" w:color="000000"/>
              <w:bottom w:val="single" w:sz="4" w:space="0" w:color="000000"/>
              <w:right w:val="single" w:sz="4" w:space="0" w:color="000000"/>
            </w:tcBorders>
            <w:shd w:val="clear" w:color="auto" w:fill="auto"/>
          </w:tcPr>
          <w:p w14:paraId="56B31DC9" w14:textId="77777777" w:rsidR="0057779F" w:rsidRDefault="00000000">
            <w:pPr>
              <w:spacing w:after="0" w:line="240" w:lineRule="auto"/>
              <w:rPr>
                <w:color w:val="000000"/>
              </w:rPr>
            </w:pPr>
            <w:r>
              <w:rPr>
                <w:color w:val="000000"/>
              </w:rPr>
              <w:t>Meal Preparations</w:t>
            </w:r>
          </w:p>
        </w:tc>
        <w:tc>
          <w:tcPr>
            <w:tcW w:w="2410" w:type="dxa"/>
            <w:tcBorders>
              <w:top w:val="nil"/>
              <w:left w:val="nil"/>
              <w:bottom w:val="single" w:sz="4" w:space="0" w:color="000000"/>
              <w:right w:val="single" w:sz="4" w:space="0" w:color="000000"/>
            </w:tcBorders>
            <w:shd w:val="clear" w:color="auto" w:fill="auto"/>
          </w:tcPr>
          <w:p w14:paraId="308A8B4D" w14:textId="77777777" w:rsidR="0057779F" w:rsidRDefault="00000000">
            <w:pPr>
              <w:spacing w:after="0" w:line="240" w:lineRule="auto"/>
              <w:rPr>
                <w:color w:val="000000"/>
              </w:rPr>
            </w:pPr>
            <w:r>
              <w:rPr>
                <w:color w:val="000000"/>
              </w:rPr>
              <w:t>Request Meal Delivery</w:t>
            </w:r>
          </w:p>
        </w:tc>
        <w:tc>
          <w:tcPr>
            <w:tcW w:w="4003" w:type="dxa"/>
            <w:tcBorders>
              <w:top w:val="single" w:sz="4" w:space="0" w:color="000000"/>
              <w:left w:val="nil"/>
              <w:bottom w:val="single" w:sz="4" w:space="0" w:color="000000"/>
              <w:right w:val="single" w:sz="4" w:space="0" w:color="000000"/>
            </w:tcBorders>
          </w:tcPr>
          <w:p w14:paraId="4E0ED64C" w14:textId="77777777" w:rsidR="0057779F" w:rsidRDefault="00000000">
            <w:pPr>
              <w:spacing w:after="0" w:line="240" w:lineRule="auto"/>
              <w:rPr>
                <w:color w:val="000000"/>
              </w:rPr>
            </w:pPr>
            <w:r>
              <w:rPr>
                <w:color w:val="000000"/>
              </w:rPr>
              <w:t>&lt;&lt;Use case description&gt;&gt;</w:t>
            </w:r>
          </w:p>
        </w:tc>
      </w:tr>
      <w:tr w:rsidR="0057779F" w14:paraId="1D5D3EA8" w14:textId="77777777">
        <w:trPr>
          <w:trHeight w:val="288"/>
        </w:trPr>
        <w:tc>
          <w:tcPr>
            <w:tcW w:w="1247" w:type="dxa"/>
            <w:tcBorders>
              <w:top w:val="nil"/>
              <w:left w:val="single" w:sz="4" w:space="0" w:color="000000"/>
              <w:bottom w:val="single" w:sz="4" w:space="0" w:color="000000"/>
              <w:right w:val="single" w:sz="4" w:space="0" w:color="000000"/>
            </w:tcBorders>
          </w:tcPr>
          <w:p w14:paraId="76391E71" w14:textId="77777777" w:rsidR="0057779F" w:rsidRDefault="00000000">
            <w:pPr>
              <w:spacing w:after="0" w:line="240" w:lineRule="auto"/>
              <w:jc w:val="center"/>
              <w:rPr>
                <w:color w:val="000000"/>
              </w:rPr>
            </w:pPr>
            <w:r>
              <w:rPr>
                <w:color w:val="000000"/>
              </w:rPr>
              <w:t>16</w:t>
            </w:r>
          </w:p>
        </w:tc>
        <w:tc>
          <w:tcPr>
            <w:tcW w:w="1412" w:type="dxa"/>
            <w:tcBorders>
              <w:top w:val="nil"/>
              <w:left w:val="single" w:sz="4" w:space="0" w:color="000000"/>
              <w:bottom w:val="single" w:sz="4" w:space="0" w:color="000000"/>
              <w:right w:val="single" w:sz="4" w:space="0" w:color="000000"/>
            </w:tcBorders>
            <w:shd w:val="clear" w:color="auto" w:fill="auto"/>
          </w:tcPr>
          <w:p w14:paraId="0851D7CE" w14:textId="77777777" w:rsidR="0057779F" w:rsidRDefault="00000000">
            <w:pPr>
              <w:spacing w:after="0" w:line="240" w:lineRule="auto"/>
              <w:rPr>
                <w:color w:val="000000"/>
              </w:rPr>
            </w:pPr>
            <w:r>
              <w:rPr>
                <w:color w:val="000000"/>
              </w:rPr>
              <w:t>Meal Preparations</w:t>
            </w:r>
          </w:p>
        </w:tc>
        <w:tc>
          <w:tcPr>
            <w:tcW w:w="2410" w:type="dxa"/>
            <w:tcBorders>
              <w:top w:val="nil"/>
              <w:left w:val="nil"/>
              <w:bottom w:val="single" w:sz="4" w:space="0" w:color="000000"/>
              <w:right w:val="single" w:sz="4" w:space="0" w:color="000000"/>
            </w:tcBorders>
            <w:shd w:val="clear" w:color="auto" w:fill="auto"/>
          </w:tcPr>
          <w:p w14:paraId="46D0ABF6" w14:textId="77777777" w:rsidR="0057779F" w:rsidRDefault="00000000">
            <w:pPr>
              <w:spacing w:after="0" w:line="240" w:lineRule="auto"/>
              <w:rPr>
                <w:color w:val="000000"/>
              </w:rPr>
            </w:pPr>
            <w:r>
              <w:rPr>
                <w:color w:val="000000"/>
              </w:rPr>
              <w:t>Generate System Usage Reports</w:t>
            </w:r>
          </w:p>
        </w:tc>
        <w:tc>
          <w:tcPr>
            <w:tcW w:w="4003" w:type="dxa"/>
            <w:tcBorders>
              <w:top w:val="single" w:sz="4" w:space="0" w:color="000000"/>
              <w:left w:val="nil"/>
              <w:bottom w:val="single" w:sz="4" w:space="0" w:color="000000"/>
              <w:right w:val="single" w:sz="4" w:space="0" w:color="000000"/>
            </w:tcBorders>
          </w:tcPr>
          <w:p w14:paraId="4E61EA10" w14:textId="77777777" w:rsidR="0057779F" w:rsidRDefault="00000000">
            <w:pPr>
              <w:spacing w:after="0" w:line="240" w:lineRule="auto"/>
              <w:rPr>
                <w:color w:val="000000"/>
              </w:rPr>
            </w:pPr>
            <w:r>
              <w:rPr>
                <w:color w:val="000000"/>
              </w:rPr>
              <w:t>&lt;&lt;Use case description&gt;&gt;</w:t>
            </w:r>
          </w:p>
        </w:tc>
      </w:tr>
      <w:tr w:rsidR="0057779F" w14:paraId="3F6FEC5A" w14:textId="77777777">
        <w:trPr>
          <w:trHeight w:val="288"/>
        </w:trPr>
        <w:tc>
          <w:tcPr>
            <w:tcW w:w="1247" w:type="dxa"/>
            <w:tcBorders>
              <w:top w:val="nil"/>
              <w:left w:val="single" w:sz="4" w:space="0" w:color="000000"/>
              <w:bottom w:val="single" w:sz="4" w:space="0" w:color="000000"/>
              <w:right w:val="single" w:sz="4" w:space="0" w:color="000000"/>
            </w:tcBorders>
          </w:tcPr>
          <w:p w14:paraId="1D397A84" w14:textId="77777777" w:rsidR="0057779F" w:rsidRDefault="00000000">
            <w:pPr>
              <w:spacing w:after="0" w:line="240" w:lineRule="auto"/>
              <w:jc w:val="center"/>
              <w:rPr>
                <w:color w:val="000000"/>
              </w:rPr>
            </w:pPr>
            <w:r>
              <w:rPr>
                <w:color w:val="000000"/>
              </w:rPr>
              <w:t>17</w:t>
            </w:r>
          </w:p>
        </w:tc>
        <w:tc>
          <w:tcPr>
            <w:tcW w:w="1412" w:type="dxa"/>
            <w:tcBorders>
              <w:top w:val="nil"/>
              <w:left w:val="single" w:sz="4" w:space="0" w:color="000000"/>
              <w:bottom w:val="single" w:sz="4" w:space="0" w:color="000000"/>
              <w:right w:val="single" w:sz="4" w:space="0" w:color="000000"/>
            </w:tcBorders>
            <w:shd w:val="clear" w:color="auto" w:fill="auto"/>
          </w:tcPr>
          <w:p w14:paraId="411DD85E" w14:textId="77777777" w:rsidR="0057779F" w:rsidRDefault="00000000">
            <w:pPr>
              <w:spacing w:after="0" w:line="240" w:lineRule="auto"/>
              <w:rPr>
                <w:color w:val="000000"/>
              </w:rPr>
            </w:pPr>
            <w:r>
              <w:rPr>
                <w:color w:val="000000"/>
              </w:rPr>
              <w:t>Meal Delivery</w:t>
            </w:r>
          </w:p>
        </w:tc>
        <w:tc>
          <w:tcPr>
            <w:tcW w:w="2410" w:type="dxa"/>
            <w:tcBorders>
              <w:top w:val="nil"/>
              <w:left w:val="nil"/>
              <w:bottom w:val="single" w:sz="4" w:space="0" w:color="000000"/>
              <w:right w:val="single" w:sz="4" w:space="0" w:color="000000"/>
            </w:tcBorders>
            <w:shd w:val="clear" w:color="auto" w:fill="auto"/>
          </w:tcPr>
          <w:p w14:paraId="310273C1" w14:textId="77777777" w:rsidR="0057779F" w:rsidRDefault="00000000">
            <w:pPr>
              <w:spacing w:after="0" w:line="240" w:lineRule="auto"/>
              <w:rPr>
                <w:color w:val="000000"/>
              </w:rPr>
            </w:pPr>
            <w:r>
              <w:rPr>
                <w:color w:val="000000"/>
              </w:rPr>
              <w:t>Record Meal Delivery</w:t>
            </w:r>
          </w:p>
        </w:tc>
        <w:tc>
          <w:tcPr>
            <w:tcW w:w="4003" w:type="dxa"/>
            <w:tcBorders>
              <w:top w:val="single" w:sz="4" w:space="0" w:color="000000"/>
              <w:left w:val="nil"/>
              <w:bottom w:val="single" w:sz="4" w:space="0" w:color="000000"/>
              <w:right w:val="single" w:sz="4" w:space="0" w:color="000000"/>
            </w:tcBorders>
          </w:tcPr>
          <w:p w14:paraId="461F7247" w14:textId="77777777" w:rsidR="0057779F" w:rsidRDefault="00000000">
            <w:pPr>
              <w:spacing w:after="0" w:line="240" w:lineRule="auto"/>
              <w:rPr>
                <w:color w:val="000000"/>
              </w:rPr>
            </w:pPr>
            <w:r>
              <w:rPr>
                <w:color w:val="000000"/>
              </w:rPr>
              <w:t>&lt;&lt;Use case description&gt;&gt;</w:t>
            </w:r>
          </w:p>
        </w:tc>
      </w:tr>
      <w:tr w:rsidR="0057779F" w14:paraId="2956D517" w14:textId="77777777">
        <w:trPr>
          <w:trHeight w:val="288"/>
        </w:trPr>
        <w:tc>
          <w:tcPr>
            <w:tcW w:w="1247" w:type="dxa"/>
            <w:tcBorders>
              <w:top w:val="nil"/>
              <w:left w:val="single" w:sz="4" w:space="0" w:color="000000"/>
              <w:bottom w:val="single" w:sz="4" w:space="0" w:color="000000"/>
              <w:right w:val="single" w:sz="4" w:space="0" w:color="000000"/>
            </w:tcBorders>
          </w:tcPr>
          <w:p w14:paraId="43CB1B60" w14:textId="77777777" w:rsidR="0057779F" w:rsidRDefault="00000000">
            <w:pPr>
              <w:spacing w:after="0" w:line="240" w:lineRule="auto"/>
              <w:jc w:val="center"/>
              <w:rPr>
                <w:color w:val="000000"/>
              </w:rPr>
            </w:pPr>
            <w:r>
              <w:rPr>
                <w:color w:val="000000"/>
              </w:rPr>
              <w:t>18</w:t>
            </w:r>
          </w:p>
        </w:tc>
        <w:tc>
          <w:tcPr>
            <w:tcW w:w="1412" w:type="dxa"/>
            <w:tcBorders>
              <w:top w:val="nil"/>
              <w:left w:val="single" w:sz="4" w:space="0" w:color="000000"/>
              <w:bottom w:val="single" w:sz="4" w:space="0" w:color="000000"/>
              <w:right w:val="single" w:sz="4" w:space="0" w:color="000000"/>
            </w:tcBorders>
            <w:shd w:val="clear" w:color="auto" w:fill="auto"/>
          </w:tcPr>
          <w:p w14:paraId="61E6142E" w14:textId="77777777" w:rsidR="0057779F" w:rsidRDefault="00000000">
            <w:pPr>
              <w:spacing w:after="0" w:line="240" w:lineRule="auto"/>
              <w:rPr>
                <w:color w:val="000000"/>
              </w:rPr>
            </w:pPr>
            <w:r>
              <w:rPr>
                <w:color w:val="000000"/>
              </w:rPr>
              <w:t>Meal Delivery</w:t>
            </w:r>
          </w:p>
        </w:tc>
        <w:tc>
          <w:tcPr>
            <w:tcW w:w="2410" w:type="dxa"/>
            <w:tcBorders>
              <w:top w:val="nil"/>
              <w:left w:val="nil"/>
              <w:bottom w:val="single" w:sz="4" w:space="0" w:color="000000"/>
              <w:right w:val="single" w:sz="4" w:space="0" w:color="000000"/>
            </w:tcBorders>
            <w:shd w:val="clear" w:color="auto" w:fill="auto"/>
          </w:tcPr>
          <w:p w14:paraId="52A10E8A" w14:textId="77777777" w:rsidR="0057779F" w:rsidRDefault="00000000">
            <w:pPr>
              <w:spacing w:after="0" w:line="240" w:lineRule="auto"/>
              <w:rPr>
                <w:color w:val="000000"/>
              </w:rPr>
            </w:pPr>
            <w:r>
              <w:rPr>
                <w:color w:val="000000"/>
              </w:rPr>
              <w:t>Print Delivery Instructions</w:t>
            </w:r>
          </w:p>
        </w:tc>
        <w:tc>
          <w:tcPr>
            <w:tcW w:w="4003" w:type="dxa"/>
            <w:tcBorders>
              <w:top w:val="single" w:sz="4" w:space="0" w:color="000000"/>
              <w:left w:val="nil"/>
              <w:bottom w:val="single" w:sz="4" w:space="0" w:color="000000"/>
              <w:right w:val="single" w:sz="4" w:space="0" w:color="000000"/>
            </w:tcBorders>
          </w:tcPr>
          <w:p w14:paraId="07B79835" w14:textId="77777777" w:rsidR="0057779F" w:rsidRDefault="00000000">
            <w:pPr>
              <w:spacing w:after="0" w:line="240" w:lineRule="auto"/>
              <w:rPr>
                <w:color w:val="000000"/>
              </w:rPr>
            </w:pPr>
            <w:r>
              <w:rPr>
                <w:color w:val="000000"/>
              </w:rPr>
              <w:t>&lt;&lt;Use case description&gt;&gt;</w:t>
            </w:r>
          </w:p>
        </w:tc>
      </w:tr>
    </w:tbl>
    <w:p w14:paraId="033990CD" w14:textId="77777777" w:rsidR="0057779F" w:rsidRDefault="00000000">
      <w:r>
        <w:t>&gt;&gt;</w:t>
      </w:r>
    </w:p>
    <w:p w14:paraId="5274B9D9" w14:textId="77777777" w:rsidR="0057779F" w:rsidRDefault="00000000">
      <w:pPr>
        <w:pStyle w:val="Heading2"/>
      </w:pPr>
      <w:bookmarkStart w:id="16" w:name="_heading=h.17dp8vu" w:colFirst="0" w:colLast="0"/>
      <w:bookmarkEnd w:id="16"/>
      <w:r>
        <w:t>1.9. Assumptions &amp; Dependencies</w:t>
      </w:r>
    </w:p>
    <w:p w14:paraId="630AAE92" w14:textId="77777777" w:rsidR="0057779F" w:rsidRDefault="00000000">
      <w:pPr>
        <w:jc w:val="both"/>
        <w:rPr>
          <w:i/>
        </w:rPr>
      </w:pPr>
      <w:r>
        <w:rPr>
          <w:i/>
        </w:rPr>
        <w:t>&lt;&lt;Record any assumptions that were made when conceiving the project and writing this vision and scope document. Note any major dependencies the project must rely upon for success, such as specific technologies, third-party vendors, development partners, or other business relationships.&gt;&gt;</w:t>
      </w:r>
    </w:p>
    <w:p w14:paraId="2BD807BC" w14:textId="77777777" w:rsidR="0057779F" w:rsidRDefault="00000000">
      <w:pPr>
        <w:pBdr>
          <w:top w:val="nil"/>
          <w:left w:val="nil"/>
          <w:bottom w:val="nil"/>
          <w:right w:val="nil"/>
          <w:between w:val="nil"/>
        </w:pBdr>
        <w:spacing w:after="120" w:line="240" w:lineRule="auto"/>
        <w:ind w:left="851" w:hanging="806"/>
        <w:jc w:val="both"/>
        <w:rPr>
          <w:color w:val="000000"/>
        </w:rPr>
      </w:pPr>
      <w:r>
        <w:rPr>
          <w:color w:val="000000"/>
        </w:rPr>
        <w:t>&lt;&lt;Sample:</w:t>
      </w:r>
    </w:p>
    <w:p w14:paraId="19AD71F8" w14:textId="77777777" w:rsidR="0057779F" w:rsidRDefault="00000000">
      <w:pPr>
        <w:pBdr>
          <w:top w:val="nil"/>
          <w:left w:val="nil"/>
          <w:bottom w:val="nil"/>
          <w:right w:val="nil"/>
          <w:between w:val="nil"/>
        </w:pBdr>
        <w:spacing w:after="120" w:line="240" w:lineRule="auto"/>
        <w:ind w:left="851" w:hanging="806"/>
        <w:jc w:val="both"/>
        <w:rPr>
          <w:color w:val="000000"/>
        </w:rPr>
      </w:pPr>
      <w:r>
        <w:rPr>
          <w:color w:val="000000"/>
        </w:rPr>
        <w:t>AS-1:</w:t>
      </w:r>
      <w:r>
        <w:rPr>
          <w:color w:val="000000"/>
        </w:rPr>
        <w:tab/>
        <w:t>Systems with appropriate user interfaces will be available for cafeteria employees to process the expected volume of meals ordered.</w:t>
      </w:r>
    </w:p>
    <w:p w14:paraId="2DF9F330" w14:textId="77777777" w:rsidR="0057779F" w:rsidRDefault="00000000">
      <w:pPr>
        <w:pBdr>
          <w:top w:val="nil"/>
          <w:left w:val="nil"/>
          <w:bottom w:val="nil"/>
          <w:right w:val="nil"/>
          <w:between w:val="nil"/>
        </w:pBdr>
        <w:spacing w:after="120" w:line="240" w:lineRule="auto"/>
        <w:ind w:left="851" w:hanging="806"/>
        <w:jc w:val="both"/>
        <w:rPr>
          <w:color w:val="000000"/>
        </w:rPr>
      </w:pPr>
      <w:r>
        <w:rPr>
          <w:color w:val="000000"/>
        </w:rPr>
        <w:t>AS-2:</w:t>
      </w:r>
      <w:r>
        <w:rPr>
          <w:color w:val="000000"/>
        </w:rPr>
        <w:tab/>
        <w:t>Cafeteria staff and vehicles will be available to deliver all meals for specified delivery time slots within 15 minutes of the requested delivery time.</w:t>
      </w:r>
    </w:p>
    <w:p w14:paraId="68F345D6" w14:textId="77777777" w:rsidR="0057779F" w:rsidRDefault="00000000">
      <w:pPr>
        <w:pBdr>
          <w:top w:val="nil"/>
          <w:left w:val="nil"/>
          <w:bottom w:val="nil"/>
          <w:right w:val="nil"/>
          <w:between w:val="nil"/>
        </w:pBdr>
        <w:spacing w:after="120" w:line="240" w:lineRule="auto"/>
        <w:ind w:left="851" w:hanging="806"/>
        <w:jc w:val="both"/>
        <w:rPr>
          <w:color w:val="000000"/>
        </w:rPr>
      </w:pPr>
      <w:r>
        <w:rPr>
          <w:color w:val="000000"/>
        </w:rPr>
        <w:lastRenderedPageBreak/>
        <w:t>DE-1:</w:t>
      </w:r>
      <w:r>
        <w:rPr>
          <w:color w:val="000000"/>
        </w:rPr>
        <w:tab/>
        <w:t>If a restaurant has its own on-line ordering system, the Cafeteria Ordering System must be able to communicate with it bi-directionally.</w:t>
      </w:r>
    </w:p>
    <w:p w14:paraId="57CB14EF" w14:textId="77777777" w:rsidR="0057779F" w:rsidRDefault="00000000">
      <w:pPr>
        <w:pBdr>
          <w:top w:val="nil"/>
          <w:left w:val="nil"/>
          <w:bottom w:val="nil"/>
          <w:right w:val="nil"/>
          <w:between w:val="nil"/>
        </w:pBdr>
        <w:spacing w:after="120" w:line="240" w:lineRule="auto"/>
        <w:ind w:left="851" w:hanging="806"/>
        <w:jc w:val="both"/>
        <w:rPr>
          <w:color w:val="000000"/>
        </w:rPr>
      </w:pPr>
      <w:r>
        <w:rPr>
          <w:color w:val="000000"/>
        </w:rPr>
        <w:t>&gt;&gt;</w:t>
      </w:r>
    </w:p>
    <w:p w14:paraId="24EEE7C6" w14:textId="77777777" w:rsidR="0057779F" w:rsidRDefault="0057779F">
      <w:pPr>
        <w:pBdr>
          <w:top w:val="nil"/>
          <w:left w:val="nil"/>
          <w:bottom w:val="nil"/>
          <w:right w:val="nil"/>
          <w:between w:val="nil"/>
        </w:pBdr>
        <w:spacing w:after="120" w:line="240" w:lineRule="auto"/>
        <w:ind w:left="851" w:hanging="806"/>
        <w:jc w:val="both"/>
        <w:rPr>
          <w:color w:val="000000"/>
        </w:rPr>
      </w:pPr>
    </w:p>
    <w:p w14:paraId="7C3E4D53" w14:textId="77777777" w:rsidR="0057779F" w:rsidRDefault="00000000">
      <w:pPr>
        <w:pStyle w:val="Heading2"/>
      </w:pPr>
      <w:bookmarkStart w:id="17" w:name="_heading=h.3rdcrjn" w:colFirst="0" w:colLast="0"/>
      <w:bookmarkEnd w:id="17"/>
      <w:r>
        <w:t>1.10. Limitations and Exclusions</w:t>
      </w:r>
    </w:p>
    <w:p w14:paraId="7D296468" w14:textId="77777777" w:rsidR="0057779F" w:rsidRDefault="00000000">
      <w:pPr>
        <w:jc w:val="both"/>
        <w:rPr>
          <w:i/>
          <w:color w:val="0000FF"/>
        </w:rPr>
      </w:pPr>
      <w:r>
        <w:rPr>
          <w:i/>
          <w:color w:val="0000FF"/>
        </w:rPr>
        <w:t>[Identify any product features or characteristics that a stakeholder might anticipate, but which are not planned to be included in the new product]</w:t>
      </w:r>
    </w:p>
    <w:p w14:paraId="37FDE257" w14:textId="77777777" w:rsidR="0057779F" w:rsidRDefault="00000000">
      <w:pPr>
        <w:pStyle w:val="Heading2"/>
      </w:pPr>
      <w:bookmarkStart w:id="18" w:name="_heading=h.26in1rg" w:colFirst="0" w:colLast="0"/>
      <w:bookmarkEnd w:id="18"/>
      <w:r>
        <w:t>1.11. Business Rules</w:t>
      </w:r>
    </w:p>
    <w:p w14:paraId="21E1077D" w14:textId="77777777" w:rsidR="0057779F" w:rsidRDefault="00000000">
      <w:pPr>
        <w:spacing w:after="60" w:line="240" w:lineRule="auto"/>
        <w:rPr>
          <w:i/>
          <w:color w:val="0000FF"/>
        </w:rPr>
      </w:pPr>
      <w:r>
        <w:rPr>
          <w:i/>
          <w:color w:val="0000FF"/>
        </w:rPr>
        <w:t>[Provide common business rules that you must follow. The information can be provided in the table format as the sample below]</w:t>
      </w:r>
    </w:p>
    <w:p w14:paraId="50E8FEC1" w14:textId="77777777" w:rsidR="0057779F" w:rsidRDefault="00000000">
      <w:r>
        <w:t>&lt;&lt;Sample</w:t>
      </w:r>
    </w:p>
    <w:tbl>
      <w:tblPr>
        <w:tblStyle w:val="a2"/>
        <w:tblW w:w="9082"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1"/>
        <w:gridCol w:w="1701"/>
        <w:gridCol w:w="6520"/>
      </w:tblGrid>
      <w:tr w:rsidR="0057779F" w14:paraId="0FC95503" w14:textId="77777777">
        <w:tc>
          <w:tcPr>
            <w:tcW w:w="861" w:type="dxa"/>
            <w:shd w:val="clear" w:color="auto" w:fill="FFE8E1"/>
            <w:vAlign w:val="center"/>
          </w:tcPr>
          <w:p w14:paraId="158222BC" w14:textId="77777777" w:rsidR="0057779F" w:rsidRDefault="00000000">
            <w:pPr>
              <w:keepNext/>
              <w:keepLines/>
              <w:pBdr>
                <w:top w:val="nil"/>
                <w:left w:val="nil"/>
                <w:bottom w:val="nil"/>
                <w:right w:val="nil"/>
                <w:between w:val="nil"/>
              </w:pBdr>
              <w:spacing w:before="60" w:after="60" w:line="240" w:lineRule="auto"/>
              <w:ind w:left="91" w:right="89"/>
              <w:jc w:val="center"/>
              <w:rPr>
                <w:b/>
                <w:color w:val="000000"/>
              </w:rPr>
            </w:pPr>
            <w:r>
              <w:rPr>
                <w:b/>
                <w:color w:val="000000"/>
              </w:rPr>
              <w:t>ID</w:t>
            </w:r>
          </w:p>
        </w:tc>
        <w:tc>
          <w:tcPr>
            <w:tcW w:w="1701" w:type="dxa"/>
            <w:shd w:val="clear" w:color="auto" w:fill="FFE8E1"/>
          </w:tcPr>
          <w:p w14:paraId="3C7B39FF" w14:textId="77777777" w:rsidR="0057779F" w:rsidRDefault="00000000">
            <w:pPr>
              <w:keepNext/>
              <w:keepLines/>
              <w:pBdr>
                <w:top w:val="nil"/>
                <w:left w:val="nil"/>
                <w:bottom w:val="nil"/>
                <w:right w:val="nil"/>
                <w:between w:val="nil"/>
              </w:pBdr>
              <w:spacing w:before="60" w:after="60" w:line="240" w:lineRule="auto"/>
              <w:ind w:left="91" w:right="99"/>
              <w:jc w:val="center"/>
              <w:rPr>
                <w:b/>
                <w:color w:val="000000"/>
              </w:rPr>
            </w:pPr>
            <w:r>
              <w:rPr>
                <w:b/>
                <w:color w:val="000000"/>
              </w:rPr>
              <w:t>Category</w:t>
            </w:r>
          </w:p>
        </w:tc>
        <w:tc>
          <w:tcPr>
            <w:tcW w:w="6520" w:type="dxa"/>
            <w:shd w:val="clear" w:color="auto" w:fill="FFE8E1"/>
            <w:vAlign w:val="center"/>
          </w:tcPr>
          <w:p w14:paraId="5E6CD236" w14:textId="77777777" w:rsidR="0057779F" w:rsidRDefault="00000000">
            <w:pPr>
              <w:keepNext/>
              <w:keepLines/>
              <w:pBdr>
                <w:top w:val="nil"/>
                <w:left w:val="nil"/>
                <w:bottom w:val="nil"/>
                <w:right w:val="nil"/>
                <w:between w:val="nil"/>
              </w:pBdr>
              <w:spacing w:before="60" w:after="60" w:line="240" w:lineRule="auto"/>
              <w:ind w:left="91" w:right="99"/>
              <w:jc w:val="center"/>
              <w:rPr>
                <w:b/>
                <w:color w:val="000000"/>
              </w:rPr>
            </w:pPr>
            <w:r>
              <w:rPr>
                <w:b/>
                <w:color w:val="000000"/>
              </w:rPr>
              <w:t>Rule Definition</w:t>
            </w:r>
          </w:p>
        </w:tc>
      </w:tr>
      <w:tr w:rsidR="0057779F" w14:paraId="6FE8CD0B" w14:textId="77777777">
        <w:tc>
          <w:tcPr>
            <w:tcW w:w="861" w:type="dxa"/>
          </w:tcPr>
          <w:p w14:paraId="39CEFD14"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BR-01</w:t>
            </w:r>
          </w:p>
        </w:tc>
        <w:tc>
          <w:tcPr>
            <w:tcW w:w="1701" w:type="dxa"/>
          </w:tcPr>
          <w:p w14:paraId="54CFA974" w14:textId="77777777" w:rsidR="0057779F" w:rsidRDefault="00000000">
            <w:pPr>
              <w:pBdr>
                <w:top w:val="nil"/>
                <w:left w:val="nil"/>
                <w:bottom w:val="nil"/>
                <w:right w:val="nil"/>
                <w:between w:val="nil"/>
              </w:pBdr>
              <w:spacing w:before="40" w:after="40" w:line="240" w:lineRule="auto"/>
              <w:ind w:left="91" w:right="99"/>
              <w:rPr>
                <w:color w:val="000000"/>
              </w:rPr>
            </w:pPr>
            <w:r>
              <w:rPr>
                <w:color w:val="000000"/>
              </w:rPr>
              <w:t>Constraints</w:t>
            </w:r>
          </w:p>
        </w:tc>
        <w:tc>
          <w:tcPr>
            <w:tcW w:w="6520" w:type="dxa"/>
          </w:tcPr>
          <w:p w14:paraId="3DA4A207" w14:textId="77777777" w:rsidR="0057779F" w:rsidRDefault="00000000">
            <w:pPr>
              <w:pBdr>
                <w:top w:val="nil"/>
                <w:left w:val="nil"/>
                <w:bottom w:val="nil"/>
                <w:right w:val="nil"/>
                <w:between w:val="nil"/>
              </w:pBdr>
              <w:spacing w:before="40" w:after="40" w:line="240" w:lineRule="auto"/>
              <w:ind w:right="99"/>
              <w:rPr>
                <w:color w:val="000000"/>
              </w:rPr>
            </w:pPr>
            <w:r>
              <w:rPr>
                <w:color w:val="000000"/>
              </w:rPr>
              <w:t>Delivery time windows are 15 minutes, beginning on each quarter hour.</w:t>
            </w:r>
          </w:p>
        </w:tc>
      </w:tr>
      <w:tr w:rsidR="0057779F" w14:paraId="5E7563F4" w14:textId="77777777">
        <w:tc>
          <w:tcPr>
            <w:tcW w:w="861" w:type="dxa"/>
          </w:tcPr>
          <w:p w14:paraId="510F0B6B"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BR-02</w:t>
            </w:r>
          </w:p>
        </w:tc>
        <w:tc>
          <w:tcPr>
            <w:tcW w:w="1701" w:type="dxa"/>
          </w:tcPr>
          <w:p w14:paraId="4935DB6A" w14:textId="77777777" w:rsidR="0057779F" w:rsidRDefault="00000000">
            <w:pPr>
              <w:pBdr>
                <w:top w:val="nil"/>
                <w:left w:val="nil"/>
                <w:bottom w:val="nil"/>
                <w:right w:val="nil"/>
                <w:between w:val="nil"/>
              </w:pBdr>
              <w:spacing w:before="40" w:after="40" w:line="240" w:lineRule="auto"/>
              <w:ind w:left="91" w:right="99"/>
              <w:rPr>
                <w:color w:val="000000"/>
              </w:rPr>
            </w:pPr>
            <w:r>
              <w:rPr>
                <w:color w:val="000000"/>
              </w:rPr>
              <w:t>Constraints</w:t>
            </w:r>
          </w:p>
        </w:tc>
        <w:tc>
          <w:tcPr>
            <w:tcW w:w="6520" w:type="dxa"/>
          </w:tcPr>
          <w:p w14:paraId="322F5FA7" w14:textId="77777777" w:rsidR="0057779F" w:rsidRDefault="00000000">
            <w:pPr>
              <w:pBdr>
                <w:top w:val="nil"/>
                <w:left w:val="nil"/>
                <w:bottom w:val="nil"/>
                <w:right w:val="nil"/>
                <w:between w:val="nil"/>
              </w:pBdr>
              <w:spacing w:before="40" w:after="40" w:line="240" w:lineRule="auto"/>
              <w:ind w:right="99"/>
              <w:rPr>
                <w:color w:val="000000"/>
              </w:rPr>
            </w:pPr>
            <w:r>
              <w:rPr>
                <w:color w:val="000000"/>
              </w:rPr>
              <w:t>Deliveries must be completed between 10:00 A.M. and 2:00 P.M. local time, inclusive.</w:t>
            </w:r>
          </w:p>
        </w:tc>
      </w:tr>
      <w:tr w:rsidR="0057779F" w14:paraId="0238E60C" w14:textId="77777777">
        <w:tc>
          <w:tcPr>
            <w:tcW w:w="861" w:type="dxa"/>
          </w:tcPr>
          <w:p w14:paraId="5888831F"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BR-03</w:t>
            </w:r>
          </w:p>
        </w:tc>
        <w:tc>
          <w:tcPr>
            <w:tcW w:w="1701" w:type="dxa"/>
          </w:tcPr>
          <w:p w14:paraId="081B234B" w14:textId="77777777" w:rsidR="0057779F" w:rsidRDefault="00000000">
            <w:pPr>
              <w:pBdr>
                <w:top w:val="nil"/>
                <w:left w:val="nil"/>
                <w:bottom w:val="nil"/>
                <w:right w:val="nil"/>
                <w:between w:val="nil"/>
              </w:pBdr>
              <w:spacing w:before="40" w:after="40" w:line="240" w:lineRule="auto"/>
              <w:ind w:left="91" w:right="99"/>
              <w:rPr>
                <w:color w:val="000000"/>
              </w:rPr>
            </w:pPr>
            <w:r>
              <w:rPr>
                <w:color w:val="000000"/>
              </w:rPr>
              <w:t>Facts</w:t>
            </w:r>
          </w:p>
        </w:tc>
        <w:tc>
          <w:tcPr>
            <w:tcW w:w="6520" w:type="dxa"/>
          </w:tcPr>
          <w:p w14:paraId="14259E5C" w14:textId="77777777" w:rsidR="0057779F" w:rsidRDefault="00000000">
            <w:pPr>
              <w:pBdr>
                <w:top w:val="nil"/>
                <w:left w:val="nil"/>
                <w:bottom w:val="nil"/>
                <w:right w:val="nil"/>
                <w:between w:val="nil"/>
              </w:pBdr>
              <w:spacing w:before="40" w:after="40" w:line="240" w:lineRule="auto"/>
              <w:ind w:right="99"/>
              <w:rPr>
                <w:color w:val="000000"/>
              </w:rPr>
            </w:pPr>
            <w:r>
              <w:rPr>
                <w:color w:val="000000"/>
              </w:rPr>
              <w:t>All meals in a single order must be delivered to the same location.</w:t>
            </w:r>
          </w:p>
        </w:tc>
      </w:tr>
      <w:tr w:rsidR="0057779F" w14:paraId="4DA5E457" w14:textId="77777777">
        <w:tc>
          <w:tcPr>
            <w:tcW w:w="861" w:type="dxa"/>
          </w:tcPr>
          <w:p w14:paraId="5BDE1DCB"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BR-04</w:t>
            </w:r>
          </w:p>
        </w:tc>
        <w:tc>
          <w:tcPr>
            <w:tcW w:w="1701" w:type="dxa"/>
          </w:tcPr>
          <w:p w14:paraId="7329E0DE" w14:textId="77777777" w:rsidR="0057779F" w:rsidRDefault="00000000">
            <w:pPr>
              <w:pBdr>
                <w:top w:val="nil"/>
                <w:left w:val="nil"/>
                <w:bottom w:val="nil"/>
                <w:right w:val="nil"/>
                <w:between w:val="nil"/>
              </w:pBdr>
              <w:spacing w:before="40" w:after="40" w:line="240" w:lineRule="auto"/>
              <w:ind w:left="91" w:right="99"/>
              <w:rPr>
                <w:color w:val="000000"/>
              </w:rPr>
            </w:pPr>
            <w:r>
              <w:rPr>
                <w:color w:val="000000"/>
              </w:rPr>
              <w:t>Facts</w:t>
            </w:r>
          </w:p>
        </w:tc>
        <w:tc>
          <w:tcPr>
            <w:tcW w:w="6520" w:type="dxa"/>
          </w:tcPr>
          <w:p w14:paraId="28A4999D" w14:textId="77777777" w:rsidR="0057779F" w:rsidRDefault="00000000">
            <w:pPr>
              <w:pBdr>
                <w:top w:val="nil"/>
                <w:left w:val="nil"/>
                <w:bottom w:val="nil"/>
                <w:right w:val="nil"/>
                <w:between w:val="nil"/>
              </w:pBdr>
              <w:spacing w:before="40" w:after="40" w:line="240" w:lineRule="auto"/>
              <w:ind w:right="99"/>
              <w:rPr>
                <w:color w:val="000000"/>
              </w:rPr>
            </w:pPr>
            <w:r>
              <w:rPr>
                <w:color w:val="000000"/>
              </w:rPr>
              <w:t>All meals in a single order must be paid for by using the same payment method.</w:t>
            </w:r>
          </w:p>
        </w:tc>
      </w:tr>
      <w:tr w:rsidR="0057779F" w14:paraId="67BD2E19" w14:textId="77777777">
        <w:tc>
          <w:tcPr>
            <w:tcW w:w="861" w:type="dxa"/>
          </w:tcPr>
          <w:p w14:paraId="7035C24E"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BR-11</w:t>
            </w:r>
          </w:p>
        </w:tc>
        <w:tc>
          <w:tcPr>
            <w:tcW w:w="1701" w:type="dxa"/>
          </w:tcPr>
          <w:p w14:paraId="596C2F55" w14:textId="77777777" w:rsidR="0057779F" w:rsidRDefault="00000000">
            <w:pPr>
              <w:pBdr>
                <w:top w:val="nil"/>
                <w:left w:val="nil"/>
                <w:bottom w:val="nil"/>
                <w:right w:val="nil"/>
                <w:between w:val="nil"/>
              </w:pBdr>
              <w:spacing w:before="40" w:after="40" w:line="240" w:lineRule="auto"/>
              <w:ind w:left="91" w:right="99"/>
              <w:rPr>
                <w:color w:val="000000"/>
              </w:rPr>
            </w:pPr>
            <w:r>
              <w:rPr>
                <w:color w:val="000000"/>
              </w:rPr>
              <w:t>Constraints</w:t>
            </w:r>
          </w:p>
        </w:tc>
        <w:tc>
          <w:tcPr>
            <w:tcW w:w="6520" w:type="dxa"/>
          </w:tcPr>
          <w:p w14:paraId="2660B99B" w14:textId="77777777" w:rsidR="0057779F" w:rsidRDefault="00000000">
            <w:pPr>
              <w:pBdr>
                <w:top w:val="nil"/>
                <w:left w:val="nil"/>
                <w:bottom w:val="nil"/>
                <w:right w:val="nil"/>
                <w:between w:val="nil"/>
              </w:pBdr>
              <w:spacing w:before="40" w:after="40" w:line="240" w:lineRule="auto"/>
              <w:ind w:right="99"/>
              <w:rPr>
                <w:color w:val="000000"/>
              </w:rPr>
            </w:pPr>
            <w:r>
              <w:rPr>
                <w:color w:val="000000"/>
              </w:rPr>
              <w:t>If an order is to be delivered, the patron must pay by payroll deduction.</w:t>
            </w:r>
          </w:p>
        </w:tc>
      </w:tr>
      <w:tr w:rsidR="0057779F" w14:paraId="693B9C83" w14:textId="77777777">
        <w:tc>
          <w:tcPr>
            <w:tcW w:w="861" w:type="dxa"/>
          </w:tcPr>
          <w:p w14:paraId="5F9E5729"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BR-12</w:t>
            </w:r>
          </w:p>
        </w:tc>
        <w:tc>
          <w:tcPr>
            <w:tcW w:w="1701" w:type="dxa"/>
          </w:tcPr>
          <w:p w14:paraId="5882B72E" w14:textId="77777777" w:rsidR="0057779F" w:rsidRDefault="00000000">
            <w:pPr>
              <w:pBdr>
                <w:top w:val="nil"/>
                <w:left w:val="nil"/>
                <w:bottom w:val="nil"/>
                <w:right w:val="nil"/>
                <w:between w:val="nil"/>
              </w:pBdr>
              <w:spacing w:before="40" w:after="40" w:line="240" w:lineRule="auto"/>
              <w:ind w:left="91" w:right="99"/>
              <w:rPr>
                <w:color w:val="000000"/>
              </w:rPr>
            </w:pPr>
            <w:r>
              <w:rPr>
                <w:color w:val="000000"/>
              </w:rPr>
              <w:t>Computations</w:t>
            </w:r>
          </w:p>
        </w:tc>
        <w:tc>
          <w:tcPr>
            <w:tcW w:w="6520" w:type="dxa"/>
          </w:tcPr>
          <w:p w14:paraId="29BA4025" w14:textId="77777777" w:rsidR="0057779F" w:rsidRDefault="00000000">
            <w:pPr>
              <w:pBdr>
                <w:top w:val="nil"/>
                <w:left w:val="nil"/>
                <w:bottom w:val="nil"/>
                <w:right w:val="nil"/>
                <w:between w:val="nil"/>
              </w:pBdr>
              <w:spacing w:before="40" w:after="40" w:line="240" w:lineRule="auto"/>
              <w:ind w:right="99"/>
              <w:rPr>
                <w:color w:val="000000"/>
              </w:rPr>
            </w:pPr>
            <w:r>
              <w:rPr>
                <w:color w:val="000000"/>
              </w:rPr>
              <w:t>Order price is calculated as the sum of each food item price times the quantity of that food item ordered, plus applicable sales tax, plus a delivery charge if a meal is delivered outside the free delivery zone.</w:t>
            </w:r>
          </w:p>
        </w:tc>
      </w:tr>
      <w:tr w:rsidR="0057779F" w14:paraId="0F03C84F" w14:textId="77777777">
        <w:tc>
          <w:tcPr>
            <w:tcW w:w="861" w:type="dxa"/>
          </w:tcPr>
          <w:p w14:paraId="2EF03BF6"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BR-24</w:t>
            </w:r>
          </w:p>
        </w:tc>
        <w:tc>
          <w:tcPr>
            <w:tcW w:w="1701" w:type="dxa"/>
          </w:tcPr>
          <w:p w14:paraId="51391532" w14:textId="77777777" w:rsidR="0057779F" w:rsidRDefault="00000000">
            <w:pPr>
              <w:pBdr>
                <w:top w:val="nil"/>
                <w:left w:val="nil"/>
                <w:bottom w:val="nil"/>
                <w:right w:val="nil"/>
                <w:between w:val="nil"/>
              </w:pBdr>
              <w:spacing w:before="40" w:after="40" w:line="240" w:lineRule="auto"/>
              <w:ind w:left="91" w:right="99"/>
              <w:rPr>
                <w:color w:val="000000"/>
              </w:rPr>
            </w:pPr>
            <w:r>
              <w:rPr>
                <w:color w:val="000000"/>
              </w:rPr>
              <w:t>..</w:t>
            </w:r>
          </w:p>
        </w:tc>
        <w:tc>
          <w:tcPr>
            <w:tcW w:w="6520" w:type="dxa"/>
          </w:tcPr>
          <w:p w14:paraId="15EF0E49" w14:textId="77777777" w:rsidR="0057779F" w:rsidRDefault="00000000">
            <w:pPr>
              <w:pBdr>
                <w:top w:val="nil"/>
                <w:left w:val="nil"/>
                <w:bottom w:val="nil"/>
                <w:right w:val="nil"/>
                <w:between w:val="nil"/>
              </w:pBdr>
              <w:spacing w:before="40" w:after="40" w:line="240" w:lineRule="auto"/>
              <w:ind w:right="99"/>
              <w:rPr>
                <w:color w:val="000000"/>
              </w:rPr>
            </w:pPr>
            <w:r>
              <w:rPr>
                <w:color w:val="000000"/>
              </w:rPr>
              <w:t>Only cafeteria employees who are designated as Menu Managers by the Cafeteria Manager can create, modify, or delete cafeteria menus.</w:t>
            </w:r>
          </w:p>
        </w:tc>
      </w:tr>
      <w:tr w:rsidR="0057779F" w14:paraId="7B95705B" w14:textId="77777777">
        <w:tc>
          <w:tcPr>
            <w:tcW w:w="861" w:type="dxa"/>
          </w:tcPr>
          <w:p w14:paraId="1F28449C"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BR-33</w:t>
            </w:r>
          </w:p>
        </w:tc>
        <w:tc>
          <w:tcPr>
            <w:tcW w:w="1701" w:type="dxa"/>
          </w:tcPr>
          <w:p w14:paraId="66DCDA34" w14:textId="77777777" w:rsidR="0057779F" w:rsidRDefault="0057779F">
            <w:pPr>
              <w:pBdr>
                <w:top w:val="nil"/>
                <w:left w:val="nil"/>
                <w:bottom w:val="nil"/>
                <w:right w:val="nil"/>
                <w:between w:val="nil"/>
              </w:pBdr>
              <w:spacing w:before="40" w:after="40" w:line="240" w:lineRule="auto"/>
              <w:ind w:left="91" w:right="99"/>
              <w:rPr>
                <w:color w:val="000000"/>
              </w:rPr>
            </w:pPr>
          </w:p>
        </w:tc>
        <w:tc>
          <w:tcPr>
            <w:tcW w:w="6520" w:type="dxa"/>
          </w:tcPr>
          <w:p w14:paraId="41ABEC4F" w14:textId="77777777" w:rsidR="0057779F" w:rsidRDefault="00000000">
            <w:pPr>
              <w:pBdr>
                <w:top w:val="nil"/>
                <w:left w:val="nil"/>
                <w:bottom w:val="nil"/>
                <w:right w:val="nil"/>
                <w:between w:val="nil"/>
              </w:pBdr>
              <w:spacing w:before="40" w:after="40" w:line="240" w:lineRule="auto"/>
              <w:ind w:right="99"/>
              <w:rPr>
                <w:color w:val="000000"/>
              </w:rPr>
            </w:pPr>
            <w:r>
              <w:rPr>
                <w:color w:val="000000"/>
              </w:rPr>
              <w:t>Network transmissions that involve financial information or personally identifiable information require 256-bit encryption.</w:t>
            </w:r>
          </w:p>
        </w:tc>
      </w:tr>
      <w:tr w:rsidR="0057779F" w14:paraId="2A8EC313" w14:textId="77777777">
        <w:tc>
          <w:tcPr>
            <w:tcW w:w="861" w:type="dxa"/>
          </w:tcPr>
          <w:p w14:paraId="2F045536"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BR-86</w:t>
            </w:r>
          </w:p>
        </w:tc>
        <w:tc>
          <w:tcPr>
            <w:tcW w:w="1701" w:type="dxa"/>
          </w:tcPr>
          <w:p w14:paraId="5445BFB9" w14:textId="77777777" w:rsidR="0057779F" w:rsidRDefault="0057779F">
            <w:pPr>
              <w:pBdr>
                <w:top w:val="nil"/>
                <w:left w:val="nil"/>
                <w:bottom w:val="nil"/>
                <w:right w:val="nil"/>
                <w:between w:val="nil"/>
              </w:pBdr>
              <w:spacing w:before="40" w:after="40" w:line="240" w:lineRule="auto"/>
              <w:ind w:left="91" w:right="99"/>
              <w:rPr>
                <w:color w:val="000000"/>
              </w:rPr>
            </w:pPr>
          </w:p>
        </w:tc>
        <w:tc>
          <w:tcPr>
            <w:tcW w:w="6520" w:type="dxa"/>
          </w:tcPr>
          <w:p w14:paraId="12D90483" w14:textId="77777777" w:rsidR="0057779F" w:rsidRDefault="00000000">
            <w:pPr>
              <w:pBdr>
                <w:top w:val="nil"/>
                <w:left w:val="nil"/>
                <w:bottom w:val="nil"/>
                <w:right w:val="nil"/>
                <w:between w:val="nil"/>
              </w:pBdr>
              <w:spacing w:before="40" w:after="40" w:line="240" w:lineRule="auto"/>
              <w:ind w:right="99"/>
              <w:rPr>
                <w:color w:val="000000"/>
              </w:rPr>
            </w:pPr>
            <w:r>
              <w:rPr>
                <w:color w:val="000000"/>
              </w:rPr>
              <w:t>Only regular employees can register for payroll deduction for any company purchase.</w:t>
            </w:r>
          </w:p>
        </w:tc>
      </w:tr>
      <w:tr w:rsidR="0057779F" w14:paraId="0228FF10" w14:textId="77777777">
        <w:tc>
          <w:tcPr>
            <w:tcW w:w="861" w:type="dxa"/>
          </w:tcPr>
          <w:p w14:paraId="41DE6D32" w14:textId="77777777" w:rsidR="0057779F" w:rsidRDefault="00000000">
            <w:pPr>
              <w:pBdr>
                <w:top w:val="nil"/>
                <w:left w:val="nil"/>
                <w:bottom w:val="nil"/>
                <w:right w:val="nil"/>
                <w:between w:val="nil"/>
              </w:pBdr>
              <w:spacing w:before="40" w:after="40" w:line="240" w:lineRule="auto"/>
              <w:ind w:right="99"/>
              <w:rPr>
                <w:color w:val="000000"/>
              </w:rPr>
            </w:pPr>
            <w:r>
              <w:rPr>
                <w:color w:val="000000"/>
              </w:rPr>
              <w:t>BR-88</w:t>
            </w:r>
          </w:p>
        </w:tc>
        <w:tc>
          <w:tcPr>
            <w:tcW w:w="1701" w:type="dxa"/>
          </w:tcPr>
          <w:p w14:paraId="0D0FE0F9" w14:textId="77777777" w:rsidR="0057779F" w:rsidRDefault="0057779F">
            <w:pPr>
              <w:pBdr>
                <w:top w:val="nil"/>
                <w:left w:val="nil"/>
                <w:bottom w:val="nil"/>
                <w:right w:val="nil"/>
                <w:between w:val="nil"/>
              </w:pBdr>
              <w:spacing w:before="40" w:after="40" w:line="240" w:lineRule="auto"/>
              <w:ind w:left="91" w:right="99"/>
              <w:rPr>
                <w:color w:val="000000"/>
              </w:rPr>
            </w:pPr>
          </w:p>
        </w:tc>
        <w:tc>
          <w:tcPr>
            <w:tcW w:w="6520" w:type="dxa"/>
          </w:tcPr>
          <w:p w14:paraId="353660B6" w14:textId="77777777" w:rsidR="0057779F" w:rsidRDefault="00000000">
            <w:pPr>
              <w:pBdr>
                <w:top w:val="nil"/>
                <w:left w:val="nil"/>
                <w:bottom w:val="nil"/>
                <w:right w:val="nil"/>
                <w:between w:val="nil"/>
              </w:pBdr>
              <w:spacing w:before="40" w:after="40" w:line="240" w:lineRule="auto"/>
              <w:ind w:right="99"/>
              <w:rPr>
                <w:color w:val="000000"/>
              </w:rPr>
            </w:pPr>
            <w:r>
              <w:rPr>
                <w:color w:val="000000"/>
              </w:rPr>
              <w:t>An employee can register for payroll deduction payment of cafeteria meals if no more than 40 percent of his gross pay is currently being deducted for other reasons.</w:t>
            </w:r>
          </w:p>
        </w:tc>
      </w:tr>
    </w:tbl>
    <w:p w14:paraId="79CDAD39" w14:textId="77777777" w:rsidR="0057779F" w:rsidRDefault="00000000">
      <w:pPr>
        <w:rPr>
          <w:color w:val="2E75B5"/>
          <w:sz w:val="32"/>
          <w:szCs w:val="32"/>
        </w:rPr>
      </w:pPr>
      <w:r>
        <w:t>&gt;&gt;</w:t>
      </w:r>
    </w:p>
    <w:p w14:paraId="627B6E8D" w14:textId="77777777" w:rsidR="0057779F" w:rsidRDefault="00000000">
      <w:pPr>
        <w:pStyle w:val="Heading1"/>
      </w:pPr>
      <w:bookmarkStart w:id="19" w:name="_heading=h.lnxbz9" w:colFirst="0" w:colLast="0"/>
      <w:bookmarkEnd w:id="19"/>
      <w:r>
        <w:t>II. Use Case Specifications</w:t>
      </w:r>
    </w:p>
    <w:p w14:paraId="344CF7F5" w14:textId="77777777" w:rsidR="0057779F" w:rsidRDefault="00000000">
      <w:pPr>
        <w:pStyle w:val="Heading2"/>
      </w:pPr>
      <w:bookmarkStart w:id="20" w:name="_heading=h.35nkun2" w:colFirst="0" w:colLast="0"/>
      <w:bookmarkEnd w:id="20"/>
      <w:r>
        <w:t>2.1. Order Meals Feature</w:t>
      </w:r>
    </w:p>
    <w:p w14:paraId="07D13897" w14:textId="77777777" w:rsidR="0057779F" w:rsidRDefault="00000000">
      <w:pPr>
        <w:pStyle w:val="Heading3"/>
      </w:pPr>
      <w:bookmarkStart w:id="21" w:name="_heading=h.1ksv4uv" w:colFirst="0" w:colLast="0"/>
      <w:bookmarkEnd w:id="21"/>
      <w:r>
        <w:t>2.1.1 Order a Meal</w:t>
      </w:r>
    </w:p>
    <w:tbl>
      <w:tblPr>
        <w:tblStyle w:val="a3"/>
        <w:tblW w:w="90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98"/>
        <w:gridCol w:w="2430"/>
        <w:gridCol w:w="1890"/>
        <w:gridCol w:w="2739"/>
      </w:tblGrid>
      <w:tr w:rsidR="0057779F" w14:paraId="53EFF2B5" w14:textId="77777777">
        <w:tc>
          <w:tcPr>
            <w:tcW w:w="1998" w:type="dxa"/>
          </w:tcPr>
          <w:p w14:paraId="0074B062" w14:textId="77777777" w:rsidR="0057779F" w:rsidRDefault="00000000">
            <w:pPr>
              <w:jc w:val="right"/>
            </w:pPr>
            <w:bookmarkStart w:id="22" w:name="_Hlk178369756"/>
            <w:r>
              <w:t>ID and Name:</w:t>
            </w:r>
          </w:p>
        </w:tc>
        <w:tc>
          <w:tcPr>
            <w:tcW w:w="7059" w:type="dxa"/>
            <w:gridSpan w:val="3"/>
          </w:tcPr>
          <w:p w14:paraId="179F4392" w14:textId="6B3FF250" w:rsidR="0057779F" w:rsidRDefault="00000000">
            <w:pPr>
              <w:rPr>
                <w:b/>
              </w:rPr>
            </w:pPr>
            <w:r>
              <w:rPr>
                <w:b/>
              </w:rPr>
              <w:t xml:space="preserve">UC-01 </w:t>
            </w:r>
            <w:r w:rsidR="00476796">
              <w:rPr>
                <w:b/>
              </w:rPr>
              <w:t>Sign</w:t>
            </w:r>
            <w:r w:rsidR="00A067A8">
              <w:rPr>
                <w:b/>
              </w:rPr>
              <w:t>-</w:t>
            </w:r>
            <w:r w:rsidR="00476796">
              <w:rPr>
                <w:b/>
              </w:rPr>
              <w:t>up</w:t>
            </w:r>
          </w:p>
        </w:tc>
      </w:tr>
      <w:tr w:rsidR="0057779F" w14:paraId="394A0044" w14:textId="77777777">
        <w:tc>
          <w:tcPr>
            <w:tcW w:w="1998" w:type="dxa"/>
          </w:tcPr>
          <w:p w14:paraId="373EF7B6" w14:textId="77777777" w:rsidR="0057779F" w:rsidRDefault="00000000">
            <w:pPr>
              <w:jc w:val="right"/>
            </w:pPr>
            <w:r>
              <w:t>Created By:</w:t>
            </w:r>
          </w:p>
        </w:tc>
        <w:tc>
          <w:tcPr>
            <w:tcW w:w="2430" w:type="dxa"/>
          </w:tcPr>
          <w:p w14:paraId="05B1DD22" w14:textId="58731601" w:rsidR="0057779F" w:rsidRDefault="00476796">
            <w:r>
              <w:t>Nguyen Cong Manh</w:t>
            </w:r>
          </w:p>
        </w:tc>
        <w:tc>
          <w:tcPr>
            <w:tcW w:w="1890" w:type="dxa"/>
          </w:tcPr>
          <w:p w14:paraId="137D16EE" w14:textId="77777777" w:rsidR="0057779F" w:rsidRDefault="00000000">
            <w:pPr>
              <w:jc w:val="right"/>
            </w:pPr>
            <w:r>
              <w:t>Date Created:</w:t>
            </w:r>
          </w:p>
        </w:tc>
        <w:tc>
          <w:tcPr>
            <w:tcW w:w="2739" w:type="dxa"/>
          </w:tcPr>
          <w:p w14:paraId="40E55711" w14:textId="0635DDA9" w:rsidR="0057779F" w:rsidRDefault="00476796">
            <w:r>
              <w:t>27/09/2024</w:t>
            </w:r>
          </w:p>
        </w:tc>
      </w:tr>
      <w:tr w:rsidR="0057779F" w14:paraId="205CF863" w14:textId="77777777">
        <w:tc>
          <w:tcPr>
            <w:tcW w:w="1998" w:type="dxa"/>
          </w:tcPr>
          <w:p w14:paraId="66F9096B" w14:textId="77777777" w:rsidR="0057779F" w:rsidRDefault="00000000">
            <w:pPr>
              <w:jc w:val="right"/>
            </w:pPr>
            <w:r>
              <w:lastRenderedPageBreak/>
              <w:t>Primary Actor:</w:t>
            </w:r>
          </w:p>
        </w:tc>
        <w:tc>
          <w:tcPr>
            <w:tcW w:w="2430" w:type="dxa"/>
          </w:tcPr>
          <w:p w14:paraId="7AEB2A1B" w14:textId="2AB03FCF" w:rsidR="0057779F" w:rsidRDefault="00476796">
            <w:r>
              <w:t>Guest</w:t>
            </w:r>
          </w:p>
        </w:tc>
        <w:tc>
          <w:tcPr>
            <w:tcW w:w="1890" w:type="dxa"/>
          </w:tcPr>
          <w:p w14:paraId="2ABB3EA7" w14:textId="77777777" w:rsidR="0057779F" w:rsidRDefault="00000000">
            <w:pPr>
              <w:jc w:val="right"/>
            </w:pPr>
            <w:r>
              <w:t>Secondary Actors:</w:t>
            </w:r>
          </w:p>
        </w:tc>
        <w:tc>
          <w:tcPr>
            <w:tcW w:w="2739" w:type="dxa"/>
          </w:tcPr>
          <w:p w14:paraId="6C5F556C" w14:textId="468CAAF6" w:rsidR="0057779F" w:rsidRDefault="0057779F"/>
        </w:tc>
      </w:tr>
      <w:tr w:rsidR="0057779F" w14:paraId="3302507B" w14:textId="77777777">
        <w:tc>
          <w:tcPr>
            <w:tcW w:w="1998" w:type="dxa"/>
          </w:tcPr>
          <w:p w14:paraId="29B1B406" w14:textId="77777777" w:rsidR="0057779F" w:rsidRDefault="00000000">
            <w:pPr>
              <w:jc w:val="right"/>
            </w:pPr>
            <w:r>
              <w:t>Description:</w:t>
            </w:r>
          </w:p>
        </w:tc>
        <w:tc>
          <w:tcPr>
            <w:tcW w:w="7059" w:type="dxa"/>
            <w:gridSpan w:val="3"/>
          </w:tcPr>
          <w:p w14:paraId="21541DA7" w14:textId="1D93BC72" w:rsidR="0057779F" w:rsidRDefault="005206EE">
            <w:pPr>
              <w:spacing w:line="240" w:lineRule="auto"/>
            </w:pPr>
            <w:r w:rsidRPr="005206EE">
              <w:t xml:space="preserve">This use case describes the process by which a new, unregistered user creates an account in the system. The user navigates to the sign-up page, enters required personal information (email, password, </w:t>
            </w:r>
            <w:r>
              <w:t>firstname, lastname and role</w:t>
            </w:r>
            <w:r w:rsidRPr="005206EE">
              <w:t>), and submits the form. The system verifies the provided information, ensuring it is valid and unique. Upon successful verification, the system creates the new account, stores the data securely, and send an email for further verification (if required). The user is then notified of the successful account creation and can proceed to log in to the system.</w:t>
            </w:r>
            <w:r w:rsidR="00000000">
              <w:t>.</w:t>
            </w:r>
          </w:p>
        </w:tc>
      </w:tr>
      <w:tr w:rsidR="0057779F" w14:paraId="783C377D" w14:textId="77777777">
        <w:tc>
          <w:tcPr>
            <w:tcW w:w="1998" w:type="dxa"/>
          </w:tcPr>
          <w:p w14:paraId="7AD65D17" w14:textId="77777777" w:rsidR="0057779F" w:rsidRDefault="00000000">
            <w:pPr>
              <w:jc w:val="right"/>
            </w:pPr>
            <w:r>
              <w:t>Trigger:</w:t>
            </w:r>
          </w:p>
        </w:tc>
        <w:tc>
          <w:tcPr>
            <w:tcW w:w="7059" w:type="dxa"/>
            <w:gridSpan w:val="3"/>
          </w:tcPr>
          <w:p w14:paraId="0CBE3677" w14:textId="366FB1FB" w:rsidR="0057779F" w:rsidRDefault="005206EE">
            <w:r w:rsidRPr="005206EE">
              <w:t xml:space="preserve">The use case is triggered when a </w:t>
            </w:r>
            <w:r>
              <w:t>guest</w:t>
            </w:r>
            <w:r w:rsidRPr="005206EE">
              <w:t xml:space="preserve"> who does not have an account selects the "Sign Up" or "Register" option from the system's login page or menu.</w:t>
            </w:r>
          </w:p>
        </w:tc>
      </w:tr>
      <w:tr w:rsidR="0057779F" w14:paraId="4F6C01E7" w14:textId="77777777">
        <w:tc>
          <w:tcPr>
            <w:tcW w:w="1998" w:type="dxa"/>
          </w:tcPr>
          <w:p w14:paraId="3929A275" w14:textId="77777777" w:rsidR="0057779F" w:rsidRDefault="00000000">
            <w:pPr>
              <w:jc w:val="right"/>
            </w:pPr>
            <w:r>
              <w:t>Preconditions:</w:t>
            </w:r>
          </w:p>
        </w:tc>
        <w:tc>
          <w:tcPr>
            <w:tcW w:w="7059" w:type="dxa"/>
            <w:gridSpan w:val="3"/>
          </w:tcPr>
          <w:p w14:paraId="0D4A39A6" w14:textId="05083CB6" w:rsidR="0057779F" w:rsidRDefault="00000000">
            <w:r>
              <w:t xml:space="preserve">PRE-1. </w:t>
            </w:r>
            <w:r w:rsidR="005206EE" w:rsidRPr="005206EE">
              <w:t xml:space="preserve">The </w:t>
            </w:r>
            <w:r w:rsidR="005206EE">
              <w:t>guest</w:t>
            </w:r>
            <w:r w:rsidR="005206EE" w:rsidRPr="005206EE">
              <w:t xml:space="preserve"> must not have an existing account in the system.</w:t>
            </w:r>
            <w:r>
              <w:t>.</w:t>
            </w:r>
          </w:p>
          <w:p w14:paraId="798B1AC4" w14:textId="77777777" w:rsidR="0057779F" w:rsidRDefault="00000000">
            <w:r>
              <w:t xml:space="preserve">PRE-2. </w:t>
            </w:r>
            <w:r w:rsidR="005206EE" w:rsidRPr="005206EE">
              <w:t>The user has access to the internet and a device that can connect to the system.</w:t>
            </w:r>
          </w:p>
          <w:p w14:paraId="7392524B" w14:textId="077B29C8" w:rsidR="005206EE" w:rsidRDefault="005206EE">
            <w:r>
              <w:t>PRE-</w:t>
            </w:r>
            <w:r>
              <w:t xml:space="preserve">3. </w:t>
            </w:r>
            <w:r w:rsidRPr="005206EE">
              <w:t>The sign-up interface (web page</w:t>
            </w:r>
            <w:r>
              <w:t xml:space="preserve">) </w:t>
            </w:r>
            <w:r w:rsidRPr="005206EE">
              <w:t>is available and operational.</w:t>
            </w:r>
          </w:p>
        </w:tc>
      </w:tr>
      <w:tr w:rsidR="0057779F" w14:paraId="1612CEC4" w14:textId="77777777">
        <w:tc>
          <w:tcPr>
            <w:tcW w:w="1998" w:type="dxa"/>
          </w:tcPr>
          <w:p w14:paraId="7D91E217" w14:textId="77777777" w:rsidR="0057779F" w:rsidRDefault="00000000">
            <w:pPr>
              <w:jc w:val="right"/>
            </w:pPr>
            <w:r>
              <w:t>Postconditions:</w:t>
            </w:r>
          </w:p>
        </w:tc>
        <w:tc>
          <w:tcPr>
            <w:tcW w:w="7059" w:type="dxa"/>
            <w:gridSpan w:val="3"/>
          </w:tcPr>
          <w:p w14:paraId="609B9120" w14:textId="1C4F7F72" w:rsidR="0057779F" w:rsidRDefault="00000000">
            <w:r>
              <w:t xml:space="preserve">POST-1. </w:t>
            </w:r>
            <w:r w:rsidR="005206EE" w:rsidRPr="005206EE">
              <w:t>The user account is successfully created and stored in the database.</w:t>
            </w:r>
          </w:p>
          <w:p w14:paraId="7733B77B" w14:textId="3D7BECCC" w:rsidR="0057779F" w:rsidRDefault="00000000">
            <w:r>
              <w:t xml:space="preserve">POST-2. </w:t>
            </w:r>
            <w:r w:rsidR="005206EE" w:rsidRPr="005206EE">
              <w:t>The system sends a confirmation email for verification.</w:t>
            </w:r>
          </w:p>
        </w:tc>
      </w:tr>
      <w:tr w:rsidR="0057779F" w14:paraId="63464AF3" w14:textId="77777777">
        <w:tc>
          <w:tcPr>
            <w:tcW w:w="1998" w:type="dxa"/>
          </w:tcPr>
          <w:p w14:paraId="6A92EA06" w14:textId="77777777" w:rsidR="0057779F" w:rsidRDefault="00000000">
            <w:pPr>
              <w:jc w:val="right"/>
            </w:pPr>
            <w:r>
              <w:t>Normal Flow:</w:t>
            </w:r>
          </w:p>
        </w:tc>
        <w:tc>
          <w:tcPr>
            <w:tcW w:w="7059" w:type="dxa"/>
            <w:gridSpan w:val="3"/>
          </w:tcPr>
          <w:p w14:paraId="2128EA8F" w14:textId="205C127A" w:rsidR="0057779F" w:rsidRDefault="00000000">
            <w:pPr>
              <w:rPr>
                <w:b/>
              </w:rPr>
            </w:pPr>
            <w:r>
              <w:rPr>
                <w:b/>
              </w:rPr>
              <w:t xml:space="preserve">1.0 </w:t>
            </w:r>
            <w:r w:rsidR="00A067A8">
              <w:rPr>
                <w:b/>
              </w:rPr>
              <w:t>Sign-up</w:t>
            </w:r>
          </w:p>
          <w:p w14:paraId="70F9CCBD" w14:textId="77777777" w:rsidR="00A067A8" w:rsidRPr="00A067A8" w:rsidRDefault="00A067A8">
            <w:pPr>
              <w:numPr>
                <w:ilvl w:val="0"/>
                <w:numId w:val="2"/>
              </w:numPr>
              <w:pBdr>
                <w:top w:val="nil"/>
                <w:left w:val="nil"/>
                <w:bottom w:val="nil"/>
                <w:right w:val="nil"/>
                <w:between w:val="nil"/>
              </w:pBdr>
              <w:spacing w:after="0" w:line="240" w:lineRule="auto"/>
              <w:ind w:left="342"/>
            </w:pPr>
            <w:r w:rsidRPr="00A067A8">
              <w:rPr>
                <w:color w:val="000000"/>
              </w:rPr>
              <w:t>The user navigates to the "Sign Up" page of the system.</w:t>
            </w:r>
          </w:p>
          <w:p w14:paraId="45F86A50" w14:textId="77777777" w:rsidR="0057779F" w:rsidRDefault="00A067A8" w:rsidP="00A067A8">
            <w:pPr>
              <w:numPr>
                <w:ilvl w:val="0"/>
                <w:numId w:val="2"/>
              </w:numPr>
              <w:pBdr>
                <w:top w:val="nil"/>
                <w:left w:val="nil"/>
                <w:bottom w:val="nil"/>
                <w:right w:val="nil"/>
                <w:between w:val="nil"/>
              </w:pBdr>
              <w:spacing w:after="0" w:line="240" w:lineRule="auto"/>
              <w:ind w:left="342"/>
            </w:pPr>
            <w:r w:rsidRPr="00A067A8">
              <w:rPr>
                <w:color w:val="000000"/>
              </w:rPr>
              <w:t>The system displays a form requiring the following details:</w:t>
            </w:r>
          </w:p>
          <w:p w14:paraId="2A111BF9" w14:textId="77777777" w:rsidR="00A067A8" w:rsidRDefault="00A067A8" w:rsidP="00A067A8">
            <w:pPr>
              <w:numPr>
                <w:ilvl w:val="1"/>
                <w:numId w:val="2"/>
              </w:numPr>
              <w:pBdr>
                <w:top w:val="nil"/>
                <w:left w:val="nil"/>
                <w:bottom w:val="nil"/>
                <w:right w:val="nil"/>
                <w:between w:val="nil"/>
              </w:pBdr>
              <w:spacing w:after="0" w:line="240" w:lineRule="auto"/>
            </w:pPr>
            <w:r>
              <w:t>First name</w:t>
            </w:r>
          </w:p>
          <w:p w14:paraId="7BF31217" w14:textId="77777777" w:rsidR="00A067A8" w:rsidRDefault="00A067A8" w:rsidP="00A067A8">
            <w:pPr>
              <w:numPr>
                <w:ilvl w:val="1"/>
                <w:numId w:val="2"/>
              </w:numPr>
              <w:pBdr>
                <w:top w:val="nil"/>
                <w:left w:val="nil"/>
                <w:bottom w:val="nil"/>
                <w:right w:val="nil"/>
                <w:between w:val="nil"/>
              </w:pBdr>
              <w:spacing w:after="0" w:line="240" w:lineRule="auto"/>
            </w:pPr>
            <w:r>
              <w:t>Last name</w:t>
            </w:r>
          </w:p>
          <w:p w14:paraId="7D1A8E5E" w14:textId="77777777" w:rsidR="00A067A8" w:rsidRDefault="00A067A8" w:rsidP="00A067A8">
            <w:pPr>
              <w:numPr>
                <w:ilvl w:val="1"/>
                <w:numId w:val="2"/>
              </w:numPr>
              <w:pBdr>
                <w:top w:val="nil"/>
                <w:left w:val="nil"/>
                <w:bottom w:val="nil"/>
                <w:right w:val="nil"/>
                <w:between w:val="nil"/>
              </w:pBdr>
              <w:spacing w:after="0" w:line="240" w:lineRule="auto"/>
            </w:pPr>
            <w:r>
              <w:t>Email</w:t>
            </w:r>
          </w:p>
          <w:p w14:paraId="56D07205" w14:textId="77777777" w:rsidR="00A067A8" w:rsidRDefault="00A067A8" w:rsidP="00A067A8">
            <w:pPr>
              <w:numPr>
                <w:ilvl w:val="1"/>
                <w:numId w:val="2"/>
              </w:numPr>
              <w:pBdr>
                <w:top w:val="nil"/>
                <w:left w:val="nil"/>
                <w:bottom w:val="nil"/>
                <w:right w:val="nil"/>
                <w:between w:val="nil"/>
              </w:pBdr>
              <w:spacing w:after="0" w:line="240" w:lineRule="auto"/>
            </w:pPr>
            <w:r>
              <w:t>Password</w:t>
            </w:r>
          </w:p>
          <w:p w14:paraId="0BBC0834" w14:textId="77777777" w:rsidR="00A067A8" w:rsidRDefault="00A067A8" w:rsidP="00A067A8">
            <w:pPr>
              <w:numPr>
                <w:ilvl w:val="1"/>
                <w:numId w:val="2"/>
              </w:numPr>
              <w:pBdr>
                <w:top w:val="nil"/>
                <w:left w:val="nil"/>
                <w:bottom w:val="nil"/>
                <w:right w:val="nil"/>
                <w:between w:val="nil"/>
              </w:pBdr>
              <w:spacing w:after="0" w:line="240" w:lineRule="auto"/>
            </w:pPr>
            <w:r>
              <w:t>Re-password</w:t>
            </w:r>
          </w:p>
          <w:p w14:paraId="01FA129E" w14:textId="77777777" w:rsidR="00A067A8" w:rsidRDefault="00A067A8" w:rsidP="00A067A8">
            <w:pPr>
              <w:numPr>
                <w:ilvl w:val="1"/>
                <w:numId w:val="2"/>
              </w:numPr>
              <w:pBdr>
                <w:top w:val="nil"/>
                <w:left w:val="nil"/>
                <w:bottom w:val="nil"/>
                <w:right w:val="nil"/>
                <w:between w:val="nil"/>
              </w:pBdr>
              <w:spacing w:after="0" w:line="240" w:lineRule="auto"/>
            </w:pPr>
            <w:r>
              <w:t>Role</w:t>
            </w:r>
          </w:p>
          <w:p w14:paraId="6B0D632F" w14:textId="7BA2E6C6" w:rsidR="00A067A8" w:rsidRPr="00A067A8" w:rsidRDefault="00A067A8" w:rsidP="00A067A8">
            <w:pPr>
              <w:pStyle w:val="ListParagraph"/>
              <w:numPr>
                <w:ilvl w:val="0"/>
                <w:numId w:val="2"/>
              </w:numPr>
              <w:pBdr>
                <w:top w:val="nil"/>
                <w:left w:val="nil"/>
                <w:bottom w:val="nil"/>
                <w:right w:val="nil"/>
                <w:between w:val="nil"/>
              </w:pBdr>
              <w:spacing w:after="0" w:line="240" w:lineRule="auto"/>
              <w:rPr>
                <w:lang w:val="en-US"/>
              </w:rPr>
            </w:pPr>
            <w:r w:rsidRPr="00A067A8">
              <w:rPr>
                <w:lang w:val="en-US"/>
              </w:rPr>
              <w:t>The user fills out the form and submits the information</w:t>
            </w:r>
          </w:p>
          <w:p w14:paraId="45F86BEE" w14:textId="77777777" w:rsidR="00A067A8" w:rsidRPr="00A067A8" w:rsidRDefault="00A067A8" w:rsidP="00A067A8">
            <w:pPr>
              <w:pStyle w:val="ListParagraph"/>
              <w:numPr>
                <w:ilvl w:val="0"/>
                <w:numId w:val="2"/>
              </w:numPr>
              <w:pBdr>
                <w:top w:val="nil"/>
                <w:left w:val="nil"/>
                <w:bottom w:val="nil"/>
                <w:right w:val="nil"/>
                <w:between w:val="nil"/>
              </w:pBdr>
              <w:spacing w:after="0" w:line="240" w:lineRule="auto"/>
              <w:rPr>
                <w:lang w:val="en-US"/>
              </w:rPr>
            </w:pPr>
            <w:r w:rsidRPr="00A067A8">
              <w:t>The system validates the information:</w:t>
            </w:r>
          </w:p>
          <w:p w14:paraId="5A5935DF" w14:textId="77777777" w:rsidR="00A067A8" w:rsidRPr="00A067A8" w:rsidRDefault="00A067A8" w:rsidP="00A067A8">
            <w:pPr>
              <w:pStyle w:val="ListParagraph"/>
              <w:numPr>
                <w:ilvl w:val="1"/>
                <w:numId w:val="2"/>
              </w:numPr>
              <w:pBdr>
                <w:top w:val="nil"/>
                <w:left w:val="nil"/>
                <w:bottom w:val="nil"/>
                <w:right w:val="nil"/>
                <w:between w:val="nil"/>
              </w:pBdr>
              <w:spacing w:after="0" w:line="240" w:lineRule="auto"/>
              <w:rPr>
                <w:lang w:val="en-US"/>
              </w:rPr>
            </w:pPr>
            <w:r w:rsidRPr="00A067A8">
              <w:t>Ensures that all required fields are completed.</w:t>
            </w:r>
          </w:p>
          <w:p w14:paraId="770DD92C" w14:textId="77777777" w:rsidR="00A067A8" w:rsidRPr="00A067A8" w:rsidRDefault="00A067A8" w:rsidP="00A067A8">
            <w:pPr>
              <w:pStyle w:val="ListParagraph"/>
              <w:numPr>
                <w:ilvl w:val="1"/>
                <w:numId w:val="2"/>
              </w:numPr>
              <w:pBdr>
                <w:top w:val="nil"/>
                <w:left w:val="nil"/>
                <w:bottom w:val="nil"/>
                <w:right w:val="nil"/>
                <w:between w:val="nil"/>
              </w:pBdr>
              <w:spacing w:after="0" w:line="240" w:lineRule="auto"/>
              <w:rPr>
                <w:lang w:val="en-US"/>
              </w:rPr>
            </w:pPr>
            <w:r w:rsidRPr="00A067A8">
              <w:t>Checks if the email address is unique.</w:t>
            </w:r>
          </w:p>
          <w:p w14:paraId="25EAAA83" w14:textId="77777777" w:rsidR="00A067A8" w:rsidRPr="00A067A8" w:rsidRDefault="00A067A8" w:rsidP="00A067A8">
            <w:pPr>
              <w:pStyle w:val="ListParagraph"/>
              <w:numPr>
                <w:ilvl w:val="1"/>
                <w:numId w:val="2"/>
              </w:numPr>
              <w:pBdr>
                <w:top w:val="nil"/>
                <w:left w:val="nil"/>
                <w:bottom w:val="nil"/>
                <w:right w:val="nil"/>
                <w:between w:val="nil"/>
              </w:pBdr>
              <w:spacing w:after="0" w:line="240" w:lineRule="auto"/>
              <w:rPr>
                <w:lang w:val="en-US"/>
              </w:rPr>
            </w:pPr>
            <w:r w:rsidRPr="00A067A8">
              <w:t>Ensures the password meets security requirements (length).</w:t>
            </w:r>
          </w:p>
          <w:p w14:paraId="033809B1" w14:textId="77777777" w:rsidR="00A067A8" w:rsidRPr="00A067A8" w:rsidRDefault="00A067A8" w:rsidP="00A067A8">
            <w:pPr>
              <w:pStyle w:val="ListParagraph"/>
              <w:numPr>
                <w:ilvl w:val="0"/>
                <w:numId w:val="2"/>
              </w:numPr>
              <w:pBdr>
                <w:top w:val="nil"/>
                <w:left w:val="nil"/>
                <w:bottom w:val="nil"/>
                <w:right w:val="nil"/>
                <w:between w:val="nil"/>
              </w:pBdr>
              <w:spacing w:after="0" w:line="240" w:lineRule="auto"/>
              <w:rPr>
                <w:lang w:val="en-US"/>
              </w:rPr>
            </w:pPr>
            <w:r w:rsidRPr="00A067A8">
              <w:t>The system creates the account and stores the user’s information in the database.</w:t>
            </w:r>
          </w:p>
          <w:p w14:paraId="47B2FE5E" w14:textId="77777777" w:rsidR="00A067A8" w:rsidRPr="00A067A8" w:rsidRDefault="00A067A8" w:rsidP="00A067A8">
            <w:pPr>
              <w:pStyle w:val="ListParagraph"/>
              <w:numPr>
                <w:ilvl w:val="0"/>
                <w:numId w:val="2"/>
              </w:numPr>
              <w:pBdr>
                <w:top w:val="nil"/>
                <w:left w:val="nil"/>
                <w:bottom w:val="nil"/>
                <w:right w:val="nil"/>
                <w:between w:val="nil"/>
              </w:pBdr>
              <w:spacing w:after="0" w:line="240" w:lineRule="auto"/>
              <w:rPr>
                <w:lang w:val="en-US"/>
              </w:rPr>
            </w:pPr>
            <w:r w:rsidRPr="00A067A8">
              <w:t>The system sends a verification email with a confirmation link to the provided email address.</w:t>
            </w:r>
          </w:p>
          <w:p w14:paraId="40F71DFD" w14:textId="446D7342" w:rsidR="00A067A8" w:rsidRPr="00A067A8" w:rsidRDefault="00A067A8" w:rsidP="00A067A8">
            <w:pPr>
              <w:pStyle w:val="ListParagraph"/>
              <w:numPr>
                <w:ilvl w:val="0"/>
                <w:numId w:val="2"/>
              </w:numPr>
              <w:pBdr>
                <w:top w:val="nil"/>
                <w:left w:val="nil"/>
                <w:bottom w:val="nil"/>
                <w:right w:val="nil"/>
                <w:between w:val="nil"/>
              </w:pBdr>
              <w:spacing w:after="0" w:line="240" w:lineRule="auto"/>
              <w:rPr>
                <w:lang w:val="en-US"/>
              </w:rPr>
            </w:pPr>
            <w:r w:rsidRPr="00A067A8">
              <w:t>The system displays a success message indicating that the account was created successfully.</w:t>
            </w:r>
          </w:p>
        </w:tc>
      </w:tr>
      <w:tr w:rsidR="0057779F" w14:paraId="540D7E07" w14:textId="77777777">
        <w:tc>
          <w:tcPr>
            <w:tcW w:w="1998" w:type="dxa"/>
          </w:tcPr>
          <w:p w14:paraId="1AB63687" w14:textId="77777777" w:rsidR="0057779F" w:rsidRDefault="00000000">
            <w:pPr>
              <w:jc w:val="right"/>
            </w:pPr>
            <w:r>
              <w:t>Alternative Flows:</w:t>
            </w:r>
          </w:p>
        </w:tc>
        <w:tc>
          <w:tcPr>
            <w:tcW w:w="7059" w:type="dxa"/>
            <w:gridSpan w:val="3"/>
          </w:tcPr>
          <w:p w14:paraId="0F13C500" w14:textId="77777777" w:rsidR="00A067A8" w:rsidRDefault="00A067A8" w:rsidP="00A067A8">
            <w:pPr>
              <w:pBdr>
                <w:top w:val="nil"/>
                <w:left w:val="nil"/>
                <w:bottom w:val="nil"/>
                <w:right w:val="nil"/>
                <w:between w:val="nil"/>
              </w:pBdr>
              <w:spacing w:after="0" w:line="240" w:lineRule="auto"/>
              <w:rPr>
                <w:rFonts w:ascii="Times New Roman" w:eastAsia="Times New Roman" w:hAnsi="Times New Roman" w:cs="Times New Roman"/>
                <w:b/>
                <w:color w:val="000000"/>
              </w:rPr>
            </w:pPr>
            <w:r w:rsidRPr="00A067A8">
              <w:rPr>
                <w:rFonts w:ascii="Times New Roman" w:eastAsia="Times New Roman" w:hAnsi="Times New Roman" w:cs="Times New Roman"/>
                <w:b/>
                <w:bCs/>
                <w:color w:val="000000"/>
              </w:rPr>
              <w:t>7.1 Invalid Data Submission</w:t>
            </w:r>
            <w:r w:rsidRPr="00A067A8">
              <w:rPr>
                <w:rFonts w:ascii="Times New Roman" w:eastAsia="Times New Roman" w:hAnsi="Times New Roman" w:cs="Times New Roman"/>
                <w:b/>
                <w:color w:val="000000"/>
              </w:rPr>
              <w:t>:</w:t>
            </w:r>
            <w:r w:rsidRPr="00A067A8">
              <w:rPr>
                <w:rFonts w:ascii="Times New Roman" w:eastAsia="Times New Roman" w:hAnsi="Times New Roman" w:cs="Times New Roman"/>
                <w:b/>
                <w:color w:val="000000"/>
              </w:rPr>
              <w:t xml:space="preserve"> </w:t>
            </w:r>
          </w:p>
          <w:p w14:paraId="6B44FA79" w14:textId="77777777" w:rsidR="00A067A8" w:rsidRDefault="00A067A8">
            <w:pPr>
              <w:pBdr>
                <w:top w:val="nil"/>
                <w:left w:val="nil"/>
                <w:bottom w:val="nil"/>
                <w:right w:val="nil"/>
                <w:between w:val="nil"/>
              </w:pBdr>
              <w:spacing w:before="40" w:after="40" w:line="240" w:lineRule="auto"/>
              <w:ind w:left="-18" w:right="72"/>
              <w:rPr>
                <w:b/>
                <w:color w:val="000000"/>
              </w:rPr>
            </w:pPr>
            <w:r w:rsidRPr="00A067A8">
              <w:rPr>
                <w:color w:val="000000"/>
              </w:rPr>
              <w:t>If the user submits invalid information (e.g., invalid email format, weak password), the system displays appropriate error messages, and the user is prompted to correct the errors and resubmit.</w:t>
            </w:r>
            <w:r w:rsidRPr="00A067A8">
              <w:rPr>
                <w:b/>
                <w:color w:val="000000"/>
              </w:rPr>
              <w:t xml:space="preserve"> </w:t>
            </w:r>
          </w:p>
          <w:p w14:paraId="06B7BD01" w14:textId="144A0E01" w:rsidR="0057779F" w:rsidRDefault="00A067A8">
            <w:pPr>
              <w:pBdr>
                <w:top w:val="nil"/>
                <w:left w:val="nil"/>
                <w:bottom w:val="nil"/>
                <w:right w:val="nil"/>
                <w:between w:val="nil"/>
              </w:pBdr>
              <w:spacing w:before="40" w:after="40" w:line="240" w:lineRule="auto"/>
              <w:ind w:left="-18" w:right="72"/>
              <w:rPr>
                <w:rFonts w:ascii="Times New Roman" w:eastAsia="Times New Roman" w:hAnsi="Times New Roman" w:cs="Times New Roman"/>
                <w:b/>
                <w:color w:val="000000"/>
              </w:rPr>
            </w:pPr>
            <w:r w:rsidRPr="00A067A8">
              <w:rPr>
                <w:rFonts w:ascii="Times New Roman" w:eastAsia="Times New Roman" w:hAnsi="Times New Roman" w:cs="Times New Roman"/>
                <w:b/>
                <w:bCs/>
                <w:color w:val="000000"/>
              </w:rPr>
              <w:t>7.2 Duplicate Email or Username</w:t>
            </w:r>
            <w:r w:rsidRPr="00A067A8">
              <w:rPr>
                <w:rFonts w:ascii="Times New Roman" w:eastAsia="Times New Roman" w:hAnsi="Times New Roman" w:cs="Times New Roman"/>
                <w:b/>
                <w:color w:val="000000"/>
              </w:rPr>
              <w:t>:</w:t>
            </w:r>
          </w:p>
          <w:p w14:paraId="5A8EA1CD" w14:textId="77777777" w:rsidR="0057779F" w:rsidRDefault="00A067A8" w:rsidP="00A067A8">
            <w:pPr>
              <w:pBdr>
                <w:top w:val="nil"/>
                <w:left w:val="nil"/>
                <w:bottom w:val="nil"/>
                <w:right w:val="nil"/>
                <w:between w:val="nil"/>
              </w:pBdr>
              <w:spacing w:after="0" w:line="240" w:lineRule="auto"/>
            </w:pPr>
            <w:r w:rsidRPr="00A067A8">
              <w:lastRenderedPageBreak/>
              <w:t>If the email address or username is already registered in the system, the system displays a message indicating the duplication and prompts the user to choose a different one.</w:t>
            </w:r>
          </w:p>
          <w:p w14:paraId="46EB8300" w14:textId="3661DF39" w:rsidR="00A067A8" w:rsidRDefault="00A067A8" w:rsidP="00A067A8">
            <w:pPr>
              <w:pBdr>
                <w:top w:val="nil"/>
                <w:left w:val="nil"/>
                <w:bottom w:val="nil"/>
                <w:right w:val="nil"/>
                <w:between w:val="nil"/>
              </w:pBdr>
              <w:spacing w:after="0" w:line="240" w:lineRule="auto"/>
            </w:pPr>
          </w:p>
        </w:tc>
      </w:tr>
      <w:tr w:rsidR="0057779F" w14:paraId="6D0B2B70" w14:textId="77777777">
        <w:tc>
          <w:tcPr>
            <w:tcW w:w="1998" w:type="dxa"/>
          </w:tcPr>
          <w:p w14:paraId="24A8A305" w14:textId="77777777" w:rsidR="0057779F" w:rsidRDefault="00000000">
            <w:pPr>
              <w:jc w:val="right"/>
            </w:pPr>
            <w:r>
              <w:lastRenderedPageBreak/>
              <w:t>Exceptions:</w:t>
            </w:r>
          </w:p>
        </w:tc>
        <w:tc>
          <w:tcPr>
            <w:tcW w:w="7059" w:type="dxa"/>
            <w:gridSpan w:val="3"/>
          </w:tcPr>
          <w:p w14:paraId="716C491F" w14:textId="77777777" w:rsidR="00A067A8" w:rsidRDefault="00000000">
            <w:pPr>
              <w:ind w:left="-18"/>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1.0.E1 </w:t>
            </w:r>
            <w:r w:rsidR="00A067A8" w:rsidRPr="00A067A8">
              <w:rPr>
                <w:rFonts w:ascii="Times New Roman" w:eastAsia="Times New Roman" w:hAnsi="Times New Roman" w:cs="Times New Roman"/>
                <w:b/>
                <w:bCs/>
                <w:color w:val="000000"/>
              </w:rPr>
              <w:t>System Down</w:t>
            </w:r>
            <w:r w:rsidR="00A067A8" w:rsidRPr="00A067A8">
              <w:rPr>
                <w:rFonts w:ascii="Times New Roman" w:eastAsia="Times New Roman" w:hAnsi="Times New Roman" w:cs="Times New Roman"/>
                <w:b/>
                <w:color w:val="000000"/>
              </w:rPr>
              <w:t>:</w:t>
            </w:r>
            <w:r w:rsidR="00A067A8" w:rsidRPr="00A067A8">
              <w:rPr>
                <w:rFonts w:ascii="Times New Roman" w:eastAsia="Times New Roman" w:hAnsi="Times New Roman" w:cs="Times New Roman"/>
                <w:b/>
                <w:color w:val="000000"/>
              </w:rPr>
              <w:t xml:space="preserve"> </w:t>
            </w:r>
          </w:p>
          <w:p w14:paraId="1C888216" w14:textId="77777777" w:rsidR="00A067A8" w:rsidRDefault="00A067A8">
            <w:pPr>
              <w:pBdr>
                <w:top w:val="nil"/>
                <w:left w:val="nil"/>
                <w:bottom w:val="nil"/>
                <w:right w:val="nil"/>
                <w:between w:val="nil"/>
              </w:pBdr>
              <w:spacing w:before="40" w:after="40" w:line="240" w:lineRule="auto"/>
              <w:ind w:left="-18" w:right="72"/>
              <w:rPr>
                <w:b/>
              </w:rPr>
            </w:pPr>
            <w:r w:rsidRPr="00A067A8">
              <w:t>If the system is unavailable during the sign-up attempt, the system displays a maintenance or error message and logs the incident.</w:t>
            </w:r>
            <w:r w:rsidRPr="00A067A8">
              <w:rPr>
                <w:b/>
              </w:rPr>
              <w:t xml:space="preserve"> </w:t>
            </w:r>
          </w:p>
          <w:p w14:paraId="0D0BFB7A" w14:textId="77777777" w:rsidR="00CC465D" w:rsidRDefault="00000000">
            <w:pPr>
              <w:ind w:left="-18"/>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1.0.E2 </w:t>
            </w:r>
            <w:r w:rsidR="00CC465D" w:rsidRPr="00CC465D">
              <w:rPr>
                <w:rFonts w:ascii="Times New Roman" w:eastAsia="Times New Roman" w:hAnsi="Times New Roman" w:cs="Times New Roman"/>
                <w:b/>
                <w:bCs/>
                <w:color w:val="000000"/>
              </w:rPr>
              <w:t>Failed Email Delivery</w:t>
            </w:r>
            <w:r w:rsidR="00CC465D" w:rsidRPr="00CC465D">
              <w:rPr>
                <w:rFonts w:ascii="Times New Roman" w:eastAsia="Times New Roman" w:hAnsi="Times New Roman" w:cs="Times New Roman"/>
                <w:b/>
                <w:color w:val="000000"/>
              </w:rPr>
              <w:t xml:space="preserve">: </w:t>
            </w:r>
          </w:p>
          <w:p w14:paraId="64DC2884" w14:textId="154F20AD" w:rsidR="0057779F" w:rsidRDefault="00CC465D">
            <w:pPr>
              <w:ind w:left="-18"/>
            </w:pPr>
            <w:r w:rsidRPr="00CC465D">
              <w:t>If the verification email cannot be delivered, the user is informed and provided with an option to resend the email.</w:t>
            </w:r>
          </w:p>
        </w:tc>
      </w:tr>
      <w:tr w:rsidR="0057779F" w14:paraId="6EEB8906" w14:textId="77777777">
        <w:tc>
          <w:tcPr>
            <w:tcW w:w="1998" w:type="dxa"/>
          </w:tcPr>
          <w:p w14:paraId="608E5F92" w14:textId="77777777" w:rsidR="0057779F" w:rsidRDefault="00000000">
            <w:pPr>
              <w:jc w:val="right"/>
            </w:pPr>
            <w:r>
              <w:t>Priority:</w:t>
            </w:r>
          </w:p>
        </w:tc>
        <w:tc>
          <w:tcPr>
            <w:tcW w:w="7059" w:type="dxa"/>
            <w:gridSpan w:val="3"/>
          </w:tcPr>
          <w:p w14:paraId="50F555DB" w14:textId="77777777" w:rsidR="0057779F" w:rsidRDefault="00000000">
            <w:r>
              <w:t>High</w:t>
            </w:r>
          </w:p>
        </w:tc>
      </w:tr>
      <w:tr w:rsidR="0057779F" w14:paraId="72217056" w14:textId="77777777">
        <w:tc>
          <w:tcPr>
            <w:tcW w:w="1998" w:type="dxa"/>
          </w:tcPr>
          <w:p w14:paraId="5CF49C8B" w14:textId="77777777" w:rsidR="0057779F" w:rsidRDefault="00000000">
            <w:pPr>
              <w:jc w:val="right"/>
            </w:pPr>
            <w:r>
              <w:t>Frequency of Use:</w:t>
            </w:r>
          </w:p>
        </w:tc>
        <w:tc>
          <w:tcPr>
            <w:tcW w:w="7059" w:type="dxa"/>
            <w:gridSpan w:val="3"/>
          </w:tcPr>
          <w:p w14:paraId="2F2679F5" w14:textId="0D5BBA18" w:rsidR="0057779F" w:rsidRDefault="00CC465D">
            <w:pPr>
              <w:spacing w:line="240" w:lineRule="auto"/>
            </w:pPr>
            <w:r w:rsidRPr="00CC465D">
              <w:t>The sign-up process is typically a one-time activity for each new user. The frequency of use is expected to be low for individual users, but in systems with growing user bases, it will be used continuously by different new users. The system should be able to handle concurrent sign-ups during peak traffic times.</w:t>
            </w:r>
          </w:p>
        </w:tc>
      </w:tr>
      <w:tr w:rsidR="0057779F" w14:paraId="7FE28E7E" w14:textId="77777777">
        <w:tc>
          <w:tcPr>
            <w:tcW w:w="1998" w:type="dxa"/>
          </w:tcPr>
          <w:p w14:paraId="07DF8643" w14:textId="77777777" w:rsidR="0057779F" w:rsidRDefault="00000000">
            <w:pPr>
              <w:jc w:val="right"/>
            </w:pPr>
            <w:r>
              <w:t>Business Rules:</w:t>
            </w:r>
          </w:p>
        </w:tc>
        <w:tc>
          <w:tcPr>
            <w:tcW w:w="7059" w:type="dxa"/>
            <w:gridSpan w:val="3"/>
          </w:tcPr>
          <w:p w14:paraId="252E64ED" w14:textId="17C299C0" w:rsidR="0057779F" w:rsidRDefault="0057779F">
            <w:pPr>
              <w:ind w:left="702" w:hanging="702"/>
            </w:pPr>
          </w:p>
        </w:tc>
      </w:tr>
      <w:tr w:rsidR="0057779F" w14:paraId="5C61A1A6" w14:textId="77777777">
        <w:tc>
          <w:tcPr>
            <w:tcW w:w="1998" w:type="dxa"/>
          </w:tcPr>
          <w:p w14:paraId="31817308" w14:textId="77777777" w:rsidR="0057779F" w:rsidRDefault="00000000">
            <w:pPr>
              <w:jc w:val="right"/>
            </w:pPr>
            <w:r>
              <w:t>Other Information:</w:t>
            </w:r>
          </w:p>
        </w:tc>
        <w:tc>
          <w:tcPr>
            <w:tcW w:w="7059" w:type="dxa"/>
            <w:gridSpan w:val="3"/>
          </w:tcPr>
          <w:p w14:paraId="3FA4215F" w14:textId="494E87A9" w:rsidR="00CC465D" w:rsidRPr="00CC465D" w:rsidRDefault="00CC465D" w:rsidP="00CC465D">
            <w:pPr>
              <w:numPr>
                <w:ilvl w:val="0"/>
                <w:numId w:val="1"/>
              </w:numPr>
              <w:spacing w:after="0" w:line="240" w:lineRule="auto"/>
              <w:rPr>
                <w:lang w:val="en-US"/>
              </w:rPr>
            </w:pPr>
            <w:r w:rsidRPr="00CC465D">
              <w:rPr>
                <w:lang w:val="en-US"/>
              </w:rPr>
              <w:t>The system must respond to sign-up requests within 5 seconds.</w:t>
            </w:r>
          </w:p>
          <w:p w14:paraId="16A1026C" w14:textId="5339D2C5" w:rsidR="00CC465D" w:rsidRPr="00CC465D" w:rsidRDefault="00CC465D" w:rsidP="00CC465D">
            <w:pPr>
              <w:numPr>
                <w:ilvl w:val="0"/>
                <w:numId w:val="1"/>
              </w:numPr>
              <w:spacing w:after="0" w:line="240" w:lineRule="auto"/>
              <w:rPr>
                <w:lang w:val="en-US"/>
              </w:rPr>
            </w:pPr>
            <w:r w:rsidRPr="00CC465D">
              <w:rPr>
                <w:lang w:val="en-US"/>
              </w:rPr>
              <w:t>The sign-up page must be available 99.9% of the time.</w:t>
            </w:r>
          </w:p>
          <w:p w14:paraId="23179FFE" w14:textId="14F3E909" w:rsidR="0057779F" w:rsidRDefault="00CC465D" w:rsidP="00CC465D">
            <w:pPr>
              <w:numPr>
                <w:ilvl w:val="0"/>
                <w:numId w:val="1"/>
              </w:numPr>
              <w:spacing w:after="0" w:line="240" w:lineRule="auto"/>
            </w:pPr>
            <w:r w:rsidRPr="00CC465D">
              <w:rPr>
                <w:lang w:val="en-US"/>
              </w:rPr>
              <w:t>Passwords must be stored securely using industry-standard hashing algorithms.</w:t>
            </w:r>
          </w:p>
        </w:tc>
      </w:tr>
      <w:tr w:rsidR="0057779F" w14:paraId="059F5626" w14:textId="77777777">
        <w:tc>
          <w:tcPr>
            <w:tcW w:w="1998" w:type="dxa"/>
          </w:tcPr>
          <w:p w14:paraId="288336FF" w14:textId="77777777" w:rsidR="0057779F" w:rsidRDefault="00000000">
            <w:pPr>
              <w:jc w:val="right"/>
            </w:pPr>
            <w:r>
              <w:t>Assumptions:</w:t>
            </w:r>
          </w:p>
        </w:tc>
        <w:tc>
          <w:tcPr>
            <w:tcW w:w="7059" w:type="dxa"/>
            <w:gridSpan w:val="3"/>
          </w:tcPr>
          <w:p w14:paraId="288E3F9B" w14:textId="5F5B3D65" w:rsidR="00CC465D" w:rsidRPr="00CC465D" w:rsidRDefault="00CC465D" w:rsidP="00CC465D">
            <w:pPr>
              <w:spacing w:line="240" w:lineRule="auto"/>
              <w:rPr>
                <w:lang w:val="en-US"/>
              </w:rPr>
            </w:pPr>
            <w:r>
              <w:rPr>
                <w:lang w:val="en-US"/>
              </w:rPr>
              <w:t>1.</w:t>
            </w:r>
            <w:r w:rsidRPr="00CC465D">
              <w:rPr>
                <w:lang w:val="en-US"/>
              </w:rPr>
              <w:t>The system has a functioning email service to send out verification emails.</w:t>
            </w:r>
          </w:p>
          <w:p w14:paraId="4CE1985F" w14:textId="5D19F924" w:rsidR="0057779F" w:rsidRPr="00CC465D" w:rsidRDefault="00CC465D" w:rsidP="00CC465D">
            <w:pPr>
              <w:spacing w:line="240" w:lineRule="auto"/>
              <w:rPr>
                <w:lang w:val="en-US"/>
              </w:rPr>
            </w:pPr>
            <w:r>
              <w:rPr>
                <w:lang w:val="en-US"/>
              </w:rPr>
              <w:t>2.</w:t>
            </w:r>
            <w:r w:rsidRPr="00CC465D">
              <w:rPr>
                <w:lang w:val="en-US"/>
              </w:rPr>
              <w:t>The password policies are enforced for account security.</w:t>
            </w:r>
          </w:p>
        </w:tc>
      </w:tr>
      <w:bookmarkEnd w:id="22"/>
    </w:tbl>
    <w:p w14:paraId="4CB896EB" w14:textId="77777777" w:rsidR="0057779F" w:rsidRDefault="0057779F"/>
    <w:p w14:paraId="6082882A" w14:textId="77777777" w:rsidR="0057779F" w:rsidRDefault="00000000">
      <w:pPr>
        <w:pStyle w:val="Heading3"/>
      </w:pPr>
      <w:bookmarkStart w:id="23" w:name="_heading=h.44sinio" w:colFirst="0" w:colLast="0"/>
      <w:bookmarkEnd w:id="23"/>
      <w:r>
        <w:t>2.1.2 Change Meal Order</w:t>
      </w:r>
    </w:p>
    <w:tbl>
      <w:tblPr>
        <w:tblW w:w="90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98"/>
        <w:gridCol w:w="2430"/>
        <w:gridCol w:w="1890"/>
        <w:gridCol w:w="2739"/>
      </w:tblGrid>
      <w:tr w:rsidR="00EC7BE4" w14:paraId="1FF7427E" w14:textId="77777777" w:rsidTr="00880273">
        <w:tc>
          <w:tcPr>
            <w:tcW w:w="1998" w:type="dxa"/>
          </w:tcPr>
          <w:p w14:paraId="3AB7296A" w14:textId="77777777" w:rsidR="00EC7BE4" w:rsidRDefault="00EC7BE4" w:rsidP="00880273">
            <w:pPr>
              <w:jc w:val="right"/>
            </w:pPr>
            <w:bookmarkStart w:id="24" w:name="_Hlk178369768"/>
            <w:r>
              <w:t>ID and Name:</w:t>
            </w:r>
          </w:p>
        </w:tc>
        <w:tc>
          <w:tcPr>
            <w:tcW w:w="7059" w:type="dxa"/>
            <w:gridSpan w:val="3"/>
          </w:tcPr>
          <w:p w14:paraId="1FBC9044" w14:textId="6D86E627" w:rsidR="00EC7BE4" w:rsidRDefault="00EC7BE4" w:rsidP="00880273">
            <w:pPr>
              <w:rPr>
                <w:b/>
              </w:rPr>
            </w:pPr>
            <w:r>
              <w:rPr>
                <w:b/>
              </w:rPr>
              <w:t>UC-0</w:t>
            </w:r>
            <w:r>
              <w:rPr>
                <w:b/>
              </w:rPr>
              <w:t>2</w:t>
            </w:r>
            <w:r>
              <w:rPr>
                <w:b/>
              </w:rPr>
              <w:t xml:space="preserve"> </w:t>
            </w:r>
            <w:r>
              <w:rPr>
                <w:b/>
              </w:rPr>
              <w:t>Login</w:t>
            </w:r>
          </w:p>
        </w:tc>
      </w:tr>
      <w:tr w:rsidR="00EC7BE4" w14:paraId="2918F6B9" w14:textId="77777777" w:rsidTr="00880273">
        <w:tc>
          <w:tcPr>
            <w:tcW w:w="1998" w:type="dxa"/>
          </w:tcPr>
          <w:p w14:paraId="6BBEA1AE" w14:textId="77777777" w:rsidR="00EC7BE4" w:rsidRDefault="00EC7BE4" w:rsidP="00880273">
            <w:pPr>
              <w:jc w:val="right"/>
            </w:pPr>
            <w:r>
              <w:t>Created By:</w:t>
            </w:r>
          </w:p>
        </w:tc>
        <w:tc>
          <w:tcPr>
            <w:tcW w:w="2430" w:type="dxa"/>
          </w:tcPr>
          <w:p w14:paraId="0B4D7C1C" w14:textId="77777777" w:rsidR="00EC7BE4" w:rsidRDefault="00EC7BE4" w:rsidP="00880273">
            <w:r>
              <w:t>Nguyen Cong Manh</w:t>
            </w:r>
          </w:p>
        </w:tc>
        <w:tc>
          <w:tcPr>
            <w:tcW w:w="1890" w:type="dxa"/>
          </w:tcPr>
          <w:p w14:paraId="369F073A" w14:textId="77777777" w:rsidR="00EC7BE4" w:rsidRDefault="00EC7BE4" w:rsidP="00880273">
            <w:pPr>
              <w:jc w:val="right"/>
            </w:pPr>
            <w:r>
              <w:t>Date Created:</w:t>
            </w:r>
          </w:p>
        </w:tc>
        <w:tc>
          <w:tcPr>
            <w:tcW w:w="2739" w:type="dxa"/>
          </w:tcPr>
          <w:p w14:paraId="0DE519BC" w14:textId="77777777" w:rsidR="00EC7BE4" w:rsidRDefault="00EC7BE4" w:rsidP="00880273">
            <w:r>
              <w:t>27/09/2024</w:t>
            </w:r>
          </w:p>
        </w:tc>
      </w:tr>
      <w:tr w:rsidR="00EC7BE4" w14:paraId="3C2EC3F4" w14:textId="77777777" w:rsidTr="00880273">
        <w:tc>
          <w:tcPr>
            <w:tcW w:w="1998" w:type="dxa"/>
          </w:tcPr>
          <w:p w14:paraId="3DBDDE3D" w14:textId="77777777" w:rsidR="00EC7BE4" w:rsidRDefault="00EC7BE4" w:rsidP="00880273">
            <w:pPr>
              <w:jc w:val="right"/>
            </w:pPr>
            <w:r>
              <w:t>Primary Actor:</w:t>
            </w:r>
          </w:p>
        </w:tc>
        <w:tc>
          <w:tcPr>
            <w:tcW w:w="2430" w:type="dxa"/>
          </w:tcPr>
          <w:p w14:paraId="3803AB7E" w14:textId="74B30148" w:rsidR="00EC7BE4" w:rsidRDefault="00EC7BE4" w:rsidP="00880273">
            <w:r>
              <w:t xml:space="preserve">Tenant, host </w:t>
            </w:r>
          </w:p>
        </w:tc>
        <w:tc>
          <w:tcPr>
            <w:tcW w:w="1890" w:type="dxa"/>
          </w:tcPr>
          <w:p w14:paraId="7FD6D8BC" w14:textId="77777777" w:rsidR="00EC7BE4" w:rsidRDefault="00EC7BE4" w:rsidP="00880273">
            <w:pPr>
              <w:jc w:val="right"/>
            </w:pPr>
            <w:r>
              <w:t>Secondary Actors:</w:t>
            </w:r>
          </w:p>
        </w:tc>
        <w:tc>
          <w:tcPr>
            <w:tcW w:w="2739" w:type="dxa"/>
          </w:tcPr>
          <w:p w14:paraId="7045ADF0" w14:textId="77777777" w:rsidR="00EC7BE4" w:rsidRDefault="00EC7BE4" w:rsidP="00880273"/>
        </w:tc>
      </w:tr>
      <w:tr w:rsidR="00EC7BE4" w14:paraId="531BD5C9" w14:textId="77777777" w:rsidTr="00880273">
        <w:tc>
          <w:tcPr>
            <w:tcW w:w="1998" w:type="dxa"/>
          </w:tcPr>
          <w:p w14:paraId="6920338A" w14:textId="77777777" w:rsidR="00EC7BE4" w:rsidRDefault="00EC7BE4" w:rsidP="00880273">
            <w:pPr>
              <w:jc w:val="right"/>
            </w:pPr>
            <w:r>
              <w:t>Description:</w:t>
            </w:r>
          </w:p>
        </w:tc>
        <w:tc>
          <w:tcPr>
            <w:tcW w:w="7059" w:type="dxa"/>
            <w:gridSpan w:val="3"/>
          </w:tcPr>
          <w:p w14:paraId="1366356A" w14:textId="616DA1E8" w:rsidR="00EC7BE4" w:rsidRDefault="00EC7BE4" w:rsidP="00880273">
            <w:pPr>
              <w:spacing w:line="240" w:lineRule="auto"/>
            </w:pPr>
            <w:r w:rsidRPr="00EC7BE4">
              <w:t>This use case describes the process by which a registered user logs into the system using their credentials. After navigating to the login page, the user enters their email along with the password. The system verifies the provided credentials against stored records. If the information is valid, the user is granted access to the system. If the credentials are invalid, the system prompts the user to try again.</w:t>
            </w:r>
          </w:p>
        </w:tc>
      </w:tr>
      <w:tr w:rsidR="00EC7BE4" w14:paraId="029C4B5B" w14:textId="77777777" w:rsidTr="00880273">
        <w:tc>
          <w:tcPr>
            <w:tcW w:w="1998" w:type="dxa"/>
          </w:tcPr>
          <w:p w14:paraId="6DE55549" w14:textId="77777777" w:rsidR="00EC7BE4" w:rsidRDefault="00EC7BE4" w:rsidP="00880273">
            <w:pPr>
              <w:jc w:val="right"/>
            </w:pPr>
            <w:r>
              <w:t>Trigger:</w:t>
            </w:r>
          </w:p>
        </w:tc>
        <w:tc>
          <w:tcPr>
            <w:tcW w:w="7059" w:type="dxa"/>
            <w:gridSpan w:val="3"/>
          </w:tcPr>
          <w:p w14:paraId="1205C67C" w14:textId="7304F187" w:rsidR="00EC7BE4" w:rsidRDefault="00EC7BE4" w:rsidP="00880273">
            <w:r w:rsidRPr="00EC7BE4">
              <w:t>The use case is triggered when a registered user selects the "Login" option on the system's login page or application interface.</w:t>
            </w:r>
          </w:p>
        </w:tc>
      </w:tr>
      <w:tr w:rsidR="00EC7BE4" w14:paraId="72967B7B" w14:textId="77777777" w:rsidTr="00880273">
        <w:tc>
          <w:tcPr>
            <w:tcW w:w="1998" w:type="dxa"/>
          </w:tcPr>
          <w:p w14:paraId="4103A066" w14:textId="77777777" w:rsidR="00EC7BE4" w:rsidRDefault="00EC7BE4" w:rsidP="00880273">
            <w:pPr>
              <w:jc w:val="right"/>
            </w:pPr>
            <w:r>
              <w:t>Preconditions:</w:t>
            </w:r>
          </w:p>
        </w:tc>
        <w:tc>
          <w:tcPr>
            <w:tcW w:w="7059" w:type="dxa"/>
            <w:gridSpan w:val="3"/>
          </w:tcPr>
          <w:p w14:paraId="76101385" w14:textId="77777777" w:rsidR="00EC7BE4" w:rsidRDefault="00EC7BE4" w:rsidP="00880273">
            <w:r>
              <w:t xml:space="preserve">PRE-1. </w:t>
            </w:r>
            <w:r w:rsidRPr="00EC7BE4">
              <w:t>The user has already registered and has an active account in the system.</w:t>
            </w:r>
          </w:p>
          <w:p w14:paraId="75A914F9" w14:textId="78592231" w:rsidR="00EC7BE4" w:rsidRDefault="00EC7BE4" w:rsidP="00880273">
            <w:r>
              <w:t xml:space="preserve">PRE-2. </w:t>
            </w:r>
            <w:r w:rsidRPr="00EC7BE4">
              <w:t>The user has the correct credentials (username/email and password).</w:t>
            </w:r>
          </w:p>
        </w:tc>
      </w:tr>
      <w:tr w:rsidR="00EC7BE4" w14:paraId="432BB9EE" w14:textId="77777777" w:rsidTr="00880273">
        <w:tc>
          <w:tcPr>
            <w:tcW w:w="1998" w:type="dxa"/>
          </w:tcPr>
          <w:p w14:paraId="120C1499" w14:textId="77777777" w:rsidR="00EC7BE4" w:rsidRDefault="00EC7BE4" w:rsidP="00880273">
            <w:pPr>
              <w:jc w:val="right"/>
            </w:pPr>
            <w:r>
              <w:lastRenderedPageBreak/>
              <w:t>Postconditions:</w:t>
            </w:r>
          </w:p>
        </w:tc>
        <w:tc>
          <w:tcPr>
            <w:tcW w:w="7059" w:type="dxa"/>
            <w:gridSpan w:val="3"/>
          </w:tcPr>
          <w:p w14:paraId="747EEF3F" w14:textId="7D4DC5FC" w:rsidR="00EC7BE4" w:rsidRDefault="00EC7BE4" w:rsidP="00880273">
            <w:r>
              <w:t xml:space="preserve">POST-1. </w:t>
            </w:r>
            <w:r w:rsidRPr="00EC7BE4">
              <w:t>The user is successfully logged into the system and has access to authorized features</w:t>
            </w:r>
            <w:r w:rsidRPr="005206EE">
              <w:t>.</w:t>
            </w:r>
          </w:p>
          <w:p w14:paraId="44AD3088" w14:textId="31DCD185" w:rsidR="00EC7BE4" w:rsidRDefault="00EC7BE4" w:rsidP="00880273">
            <w:r>
              <w:t xml:space="preserve">POST-2. </w:t>
            </w:r>
            <w:r w:rsidRPr="00EC7BE4">
              <w:t xml:space="preserve">The system tracks the user's </w:t>
            </w:r>
            <w:r>
              <w:t>cookies</w:t>
            </w:r>
            <w:r w:rsidRPr="00EC7BE4">
              <w:t xml:space="preserve"> until logout.</w:t>
            </w:r>
          </w:p>
        </w:tc>
      </w:tr>
      <w:tr w:rsidR="00EC7BE4" w:rsidRPr="00A067A8" w14:paraId="160DE1A4" w14:textId="77777777" w:rsidTr="00880273">
        <w:tc>
          <w:tcPr>
            <w:tcW w:w="1998" w:type="dxa"/>
          </w:tcPr>
          <w:p w14:paraId="7F88C835" w14:textId="77777777" w:rsidR="00EC7BE4" w:rsidRDefault="00EC7BE4" w:rsidP="00880273">
            <w:pPr>
              <w:jc w:val="right"/>
            </w:pPr>
            <w:r>
              <w:t>Normal Flow:</w:t>
            </w:r>
          </w:p>
        </w:tc>
        <w:tc>
          <w:tcPr>
            <w:tcW w:w="7059" w:type="dxa"/>
            <w:gridSpan w:val="3"/>
          </w:tcPr>
          <w:p w14:paraId="3D7596E9" w14:textId="4A69AA30" w:rsidR="00EC7BE4" w:rsidRPr="00EC7BE4" w:rsidRDefault="00EC7BE4" w:rsidP="00EC7BE4">
            <w:pPr>
              <w:pStyle w:val="ListParagraph"/>
              <w:numPr>
                <w:ilvl w:val="0"/>
                <w:numId w:val="9"/>
              </w:numPr>
              <w:rPr>
                <w:b/>
              </w:rPr>
            </w:pPr>
            <w:r w:rsidRPr="00EC7BE4">
              <w:rPr>
                <w:b/>
              </w:rPr>
              <w:t>Login</w:t>
            </w:r>
          </w:p>
          <w:p w14:paraId="632B33A5" w14:textId="4308A620" w:rsidR="00EC7BE4" w:rsidRPr="00A067A8" w:rsidRDefault="00EC7BE4" w:rsidP="00EC7BE4">
            <w:pPr>
              <w:pStyle w:val="ListParagraph"/>
              <w:numPr>
                <w:ilvl w:val="0"/>
                <w:numId w:val="10"/>
              </w:numPr>
              <w:pBdr>
                <w:top w:val="nil"/>
                <w:left w:val="nil"/>
                <w:bottom w:val="nil"/>
                <w:right w:val="nil"/>
                <w:between w:val="nil"/>
              </w:pBdr>
              <w:spacing w:after="0" w:line="240" w:lineRule="auto"/>
            </w:pPr>
            <w:r w:rsidRPr="00EC7BE4">
              <w:rPr>
                <w:color w:val="000000"/>
              </w:rPr>
              <w:t>The user navigates to the "Sign Up" page of the system.</w:t>
            </w:r>
          </w:p>
          <w:p w14:paraId="0B693A54" w14:textId="590238D7" w:rsidR="00EC7BE4" w:rsidRDefault="00EC7BE4" w:rsidP="00EC7BE4">
            <w:pPr>
              <w:pStyle w:val="ListParagraph"/>
              <w:numPr>
                <w:ilvl w:val="0"/>
                <w:numId w:val="10"/>
              </w:numPr>
              <w:pBdr>
                <w:top w:val="nil"/>
                <w:left w:val="nil"/>
                <w:bottom w:val="nil"/>
                <w:right w:val="nil"/>
                <w:between w:val="nil"/>
              </w:pBdr>
              <w:spacing w:after="0" w:line="240" w:lineRule="auto"/>
            </w:pPr>
            <w:r w:rsidRPr="00EC7BE4">
              <w:rPr>
                <w:color w:val="000000"/>
              </w:rPr>
              <w:t>The system displays fields for entering the following:</w:t>
            </w:r>
          </w:p>
          <w:p w14:paraId="0B7EE6E0" w14:textId="77777777" w:rsidR="00EC7BE4" w:rsidRDefault="00EC7BE4" w:rsidP="00880273">
            <w:pPr>
              <w:numPr>
                <w:ilvl w:val="1"/>
                <w:numId w:val="2"/>
              </w:numPr>
              <w:pBdr>
                <w:top w:val="nil"/>
                <w:left w:val="nil"/>
                <w:bottom w:val="nil"/>
                <w:right w:val="nil"/>
                <w:between w:val="nil"/>
              </w:pBdr>
              <w:spacing w:after="0" w:line="240" w:lineRule="auto"/>
            </w:pPr>
            <w:r>
              <w:t>Email</w:t>
            </w:r>
          </w:p>
          <w:p w14:paraId="1E6BD254" w14:textId="77777777" w:rsidR="00EC7BE4" w:rsidRDefault="00EC7BE4" w:rsidP="00880273">
            <w:pPr>
              <w:numPr>
                <w:ilvl w:val="1"/>
                <w:numId w:val="2"/>
              </w:numPr>
              <w:pBdr>
                <w:top w:val="nil"/>
                <w:left w:val="nil"/>
                <w:bottom w:val="nil"/>
                <w:right w:val="nil"/>
                <w:between w:val="nil"/>
              </w:pBdr>
              <w:spacing w:after="0" w:line="240" w:lineRule="auto"/>
            </w:pPr>
            <w:r>
              <w:t>Password</w:t>
            </w:r>
          </w:p>
          <w:p w14:paraId="159A7871" w14:textId="160B24A4" w:rsidR="00EC7BE4" w:rsidRPr="00EC7BE4" w:rsidRDefault="00EC7BE4" w:rsidP="00EC7BE4">
            <w:pPr>
              <w:pBdr>
                <w:top w:val="nil"/>
                <w:left w:val="nil"/>
                <w:bottom w:val="nil"/>
                <w:right w:val="nil"/>
                <w:between w:val="nil"/>
              </w:pBdr>
              <w:spacing w:after="0" w:line="240" w:lineRule="auto"/>
              <w:ind w:left="72"/>
              <w:rPr>
                <w:lang w:val="en-US"/>
              </w:rPr>
            </w:pPr>
            <w:r>
              <w:rPr>
                <w:lang w:val="en-US"/>
              </w:rPr>
              <w:t xml:space="preserve">3. </w:t>
            </w:r>
            <w:r w:rsidRPr="00EC7BE4">
              <w:t>The user enters their credentials and submits the form.</w:t>
            </w:r>
          </w:p>
          <w:p w14:paraId="620B4517" w14:textId="064E67B4" w:rsidR="00EC7BE4" w:rsidRPr="00EC7BE4" w:rsidRDefault="00EC7BE4" w:rsidP="00EC7BE4">
            <w:pPr>
              <w:pBdr>
                <w:top w:val="nil"/>
                <w:left w:val="nil"/>
                <w:bottom w:val="nil"/>
                <w:right w:val="nil"/>
                <w:between w:val="nil"/>
              </w:pBdr>
              <w:spacing w:after="0" w:line="240" w:lineRule="auto"/>
              <w:ind w:left="72"/>
              <w:rPr>
                <w:lang w:val="en-US"/>
              </w:rPr>
            </w:pPr>
            <w:r>
              <w:t xml:space="preserve">4. </w:t>
            </w:r>
            <w:r w:rsidRPr="00EC7BE4">
              <w:t>The system validates the credentials</w:t>
            </w:r>
            <w:r w:rsidRPr="00A067A8">
              <w:t>:</w:t>
            </w:r>
          </w:p>
          <w:p w14:paraId="65666C7A" w14:textId="7534E1BC" w:rsidR="00EC7BE4" w:rsidRPr="00A067A8" w:rsidRDefault="00EC7BE4" w:rsidP="00EC7BE4">
            <w:pPr>
              <w:pStyle w:val="ListParagraph"/>
              <w:numPr>
                <w:ilvl w:val="1"/>
                <w:numId w:val="10"/>
              </w:numPr>
              <w:pBdr>
                <w:top w:val="nil"/>
                <w:left w:val="nil"/>
                <w:bottom w:val="nil"/>
                <w:right w:val="nil"/>
                <w:between w:val="nil"/>
              </w:pBdr>
              <w:spacing w:after="0" w:line="240" w:lineRule="auto"/>
              <w:rPr>
                <w:lang w:val="en-US"/>
              </w:rPr>
            </w:pPr>
            <w:r w:rsidRPr="00EC7BE4">
              <w:t>Checks that the email/username exists</w:t>
            </w:r>
            <w:r w:rsidRPr="00A067A8">
              <w:t>.</w:t>
            </w:r>
          </w:p>
          <w:p w14:paraId="686C04D3" w14:textId="2EC3ACF9" w:rsidR="00EC7BE4" w:rsidRPr="00A067A8" w:rsidRDefault="00EC7BE4" w:rsidP="00EC7BE4">
            <w:pPr>
              <w:pStyle w:val="ListParagraph"/>
              <w:numPr>
                <w:ilvl w:val="1"/>
                <w:numId w:val="10"/>
              </w:numPr>
              <w:pBdr>
                <w:top w:val="nil"/>
                <w:left w:val="nil"/>
                <w:bottom w:val="nil"/>
                <w:right w:val="nil"/>
                <w:between w:val="nil"/>
              </w:pBdr>
              <w:spacing w:after="0" w:line="240" w:lineRule="auto"/>
              <w:rPr>
                <w:lang w:val="en-US"/>
              </w:rPr>
            </w:pPr>
            <w:r w:rsidRPr="00EC7BE4">
              <w:t>Verifies that the password matches the stored password for that acco</w:t>
            </w:r>
            <w:r>
              <w:t>unt.</w:t>
            </w:r>
          </w:p>
          <w:p w14:paraId="250A4536" w14:textId="698E42B8" w:rsidR="00EC7BE4" w:rsidRPr="00EC7BE4" w:rsidRDefault="00EC7BE4" w:rsidP="00EC7BE4">
            <w:pPr>
              <w:pBdr>
                <w:top w:val="nil"/>
                <w:left w:val="nil"/>
                <w:bottom w:val="nil"/>
                <w:right w:val="nil"/>
                <w:between w:val="nil"/>
              </w:pBdr>
              <w:spacing w:after="0" w:line="240" w:lineRule="auto"/>
              <w:rPr>
                <w:lang w:val="en-US"/>
              </w:rPr>
            </w:pPr>
            <w:r>
              <w:t xml:space="preserve"> 5 . </w:t>
            </w:r>
            <w:r w:rsidRPr="00EC7BE4">
              <w:t>The system grants access to the user and redirects them to the dashboard or home page.</w:t>
            </w:r>
          </w:p>
        </w:tc>
      </w:tr>
      <w:tr w:rsidR="00EC7BE4" w14:paraId="0D24FFD6" w14:textId="77777777" w:rsidTr="00880273">
        <w:tc>
          <w:tcPr>
            <w:tcW w:w="1998" w:type="dxa"/>
          </w:tcPr>
          <w:p w14:paraId="2D960CD2" w14:textId="77777777" w:rsidR="00EC7BE4" w:rsidRDefault="00EC7BE4" w:rsidP="00880273">
            <w:pPr>
              <w:jc w:val="right"/>
            </w:pPr>
            <w:r>
              <w:t>Alternative Flows:</w:t>
            </w:r>
          </w:p>
        </w:tc>
        <w:tc>
          <w:tcPr>
            <w:tcW w:w="7059" w:type="dxa"/>
            <w:gridSpan w:val="3"/>
          </w:tcPr>
          <w:p w14:paraId="7076AFA0" w14:textId="2844E885" w:rsidR="00EC7BE4" w:rsidRDefault="00EC7BE4" w:rsidP="00880273">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bCs/>
                <w:color w:val="000000"/>
              </w:rPr>
              <w:t>6</w:t>
            </w:r>
            <w:r w:rsidRPr="00A067A8">
              <w:rPr>
                <w:rFonts w:ascii="Times New Roman" w:eastAsia="Times New Roman" w:hAnsi="Times New Roman" w:cs="Times New Roman"/>
                <w:b/>
                <w:bCs/>
                <w:color w:val="000000"/>
              </w:rPr>
              <w:t xml:space="preserve">.1 Invalid </w:t>
            </w:r>
            <w:r w:rsidRPr="00EC7BE4">
              <w:rPr>
                <w:rFonts w:ascii="Times New Roman" w:eastAsia="Times New Roman" w:hAnsi="Times New Roman" w:cs="Times New Roman"/>
                <w:b/>
                <w:bCs/>
                <w:color w:val="000000"/>
              </w:rPr>
              <w:t>Credentials</w:t>
            </w:r>
            <w:r w:rsidRPr="00A067A8">
              <w:rPr>
                <w:rFonts w:ascii="Times New Roman" w:eastAsia="Times New Roman" w:hAnsi="Times New Roman" w:cs="Times New Roman"/>
                <w:b/>
                <w:color w:val="000000"/>
              </w:rPr>
              <w:t xml:space="preserve">: </w:t>
            </w:r>
          </w:p>
          <w:p w14:paraId="143C7714" w14:textId="4CCBB251" w:rsidR="00EC7BE4" w:rsidRDefault="00EC7BE4" w:rsidP="00880273">
            <w:pPr>
              <w:pBdr>
                <w:top w:val="nil"/>
                <w:left w:val="nil"/>
                <w:bottom w:val="nil"/>
                <w:right w:val="nil"/>
                <w:between w:val="nil"/>
              </w:pBdr>
              <w:spacing w:before="40" w:after="40" w:line="240" w:lineRule="auto"/>
              <w:ind w:left="-18" w:right="72"/>
              <w:rPr>
                <w:b/>
                <w:color w:val="000000"/>
              </w:rPr>
            </w:pPr>
            <w:r w:rsidRPr="00EC7BE4">
              <w:rPr>
                <w:color w:val="000000"/>
              </w:rPr>
              <w:t>If the user enters incorrect credentials, the system displays an error message indicating that the email/username or password is incorrect, and the user is prompted to try again.</w:t>
            </w:r>
          </w:p>
          <w:p w14:paraId="6EB0E7BF" w14:textId="18D3F72F" w:rsidR="00EC7BE4" w:rsidRDefault="00EC7BE4" w:rsidP="00880273">
            <w:pPr>
              <w:pBdr>
                <w:top w:val="nil"/>
                <w:left w:val="nil"/>
                <w:bottom w:val="nil"/>
                <w:right w:val="nil"/>
                <w:between w:val="nil"/>
              </w:pBdr>
              <w:spacing w:before="40" w:after="40" w:line="240" w:lineRule="auto"/>
              <w:ind w:left="-18" w:right="72"/>
              <w:rPr>
                <w:rFonts w:ascii="Times New Roman" w:eastAsia="Times New Roman" w:hAnsi="Times New Roman" w:cs="Times New Roman"/>
                <w:b/>
                <w:color w:val="000000"/>
              </w:rPr>
            </w:pPr>
            <w:r>
              <w:rPr>
                <w:rFonts w:ascii="Times New Roman" w:eastAsia="Times New Roman" w:hAnsi="Times New Roman" w:cs="Times New Roman"/>
                <w:b/>
                <w:bCs/>
                <w:color w:val="000000"/>
              </w:rPr>
              <w:t>6</w:t>
            </w:r>
            <w:r w:rsidRPr="00A067A8">
              <w:rPr>
                <w:rFonts w:ascii="Times New Roman" w:eastAsia="Times New Roman" w:hAnsi="Times New Roman" w:cs="Times New Roman"/>
                <w:b/>
                <w:bCs/>
                <w:color w:val="000000"/>
              </w:rPr>
              <w:t xml:space="preserve">.2 </w:t>
            </w:r>
            <w:r w:rsidR="009A27B4" w:rsidRPr="009A27B4">
              <w:rPr>
                <w:rFonts w:ascii="Times New Roman" w:eastAsia="Times New Roman" w:hAnsi="Times New Roman" w:cs="Times New Roman"/>
                <w:b/>
                <w:bCs/>
                <w:color w:val="000000"/>
              </w:rPr>
              <w:t>Forgotten Password:</w:t>
            </w:r>
          </w:p>
          <w:p w14:paraId="435ED5EC" w14:textId="77777777" w:rsidR="00EC7BE4" w:rsidRDefault="009A27B4" w:rsidP="00880273">
            <w:pPr>
              <w:pBdr>
                <w:top w:val="nil"/>
                <w:left w:val="nil"/>
                <w:bottom w:val="nil"/>
                <w:right w:val="nil"/>
                <w:between w:val="nil"/>
              </w:pBdr>
              <w:spacing w:after="0" w:line="240" w:lineRule="auto"/>
            </w:pPr>
            <w:r w:rsidRPr="009A27B4">
              <w:t>If the user has forgotten their password, they can click the "Forgot Password" link. This redirects them to a password recovery process.</w:t>
            </w:r>
          </w:p>
          <w:p w14:paraId="53F86EEC" w14:textId="77777777" w:rsidR="009A27B4" w:rsidRDefault="009A27B4" w:rsidP="00880273">
            <w:pPr>
              <w:pBdr>
                <w:top w:val="nil"/>
                <w:left w:val="nil"/>
                <w:bottom w:val="nil"/>
                <w:right w:val="nil"/>
                <w:between w:val="nil"/>
              </w:pBd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6</w:t>
            </w:r>
            <w:r w:rsidRPr="00A067A8">
              <w:rPr>
                <w:rFonts w:ascii="Times New Roman" w:eastAsia="Times New Roman" w:hAnsi="Times New Roman" w:cs="Times New Roman"/>
                <w:b/>
                <w:bCs/>
                <w:color w:val="000000"/>
              </w:rPr>
              <w:t>.</w:t>
            </w:r>
            <w:r>
              <w:rPr>
                <w:rFonts w:ascii="Times New Roman" w:eastAsia="Times New Roman" w:hAnsi="Times New Roman" w:cs="Times New Roman"/>
                <w:b/>
                <w:bCs/>
                <w:color w:val="000000"/>
              </w:rPr>
              <w:t xml:space="preserve">3 </w:t>
            </w:r>
            <w:r w:rsidRPr="009A27B4">
              <w:rPr>
                <w:rFonts w:ascii="Times New Roman" w:eastAsia="Times New Roman" w:hAnsi="Times New Roman" w:cs="Times New Roman"/>
                <w:b/>
                <w:bCs/>
                <w:color w:val="000000"/>
              </w:rPr>
              <w:t>Account Locked:</w:t>
            </w:r>
          </w:p>
          <w:p w14:paraId="7F0565F2" w14:textId="36761AD8" w:rsidR="009A27B4" w:rsidRDefault="009A27B4" w:rsidP="00880273">
            <w:pPr>
              <w:pBdr>
                <w:top w:val="nil"/>
                <w:left w:val="nil"/>
                <w:bottom w:val="nil"/>
                <w:right w:val="nil"/>
                <w:between w:val="nil"/>
              </w:pBdr>
              <w:spacing w:after="0" w:line="240" w:lineRule="auto"/>
            </w:pPr>
            <w:r w:rsidRPr="009A27B4">
              <w:t>If the user makes too many failed login attempts, the system may lock their account for a period or until the user resets their password.</w:t>
            </w:r>
          </w:p>
        </w:tc>
      </w:tr>
      <w:tr w:rsidR="00EC7BE4" w14:paraId="0F4A7057" w14:textId="77777777" w:rsidTr="00880273">
        <w:tc>
          <w:tcPr>
            <w:tcW w:w="1998" w:type="dxa"/>
          </w:tcPr>
          <w:p w14:paraId="5F775F3A" w14:textId="77777777" w:rsidR="00EC7BE4" w:rsidRDefault="00EC7BE4" w:rsidP="00880273">
            <w:pPr>
              <w:jc w:val="right"/>
            </w:pPr>
            <w:r>
              <w:t>Exceptions:</w:t>
            </w:r>
          </w:p>
        </w:tc>
        <w:tc>
          <w:tcPr>
            <w:tcW w:w="7059" w:type="dxa"/>
            <w:gridSpan w:val="3"/>
          </w:tcPr>
          <w:p w14:paraId="018D0D8A" w14:textId="77777777" w:rsidR="00EC7BE4" w:rsidRDefault="00EC7BE4" w:rsidP="00880273">
            <w:pPr>
              <w:ind w:left="-18"/>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1.0.E1 </w:t>
            </w:r>
            <w:r w:rsidRPr="00A067A8">
              <w:rPr>
                <w:rFonts w:ascii="Times New Roman" w:eastAsia="Times New Roman" w:hAnsi="Times New Roman" w:cs="Times New Roman"/>
                <w:b/>
                <w:bCs/>
                <w:color w:val="000000"/>
              </w:rPr>
              <w:t>System Down</w:t>
            </w:r>
            <w:r w:rsidRPr="00A067A8">
              <w:rPr>
                <w:rFonts w:ascii="Times New Roman" w:eastAsia="Times New Roman" w:hAnsi="Times New Roman" w:cs="Times New Roman"/>
                <w:b/>
                <w:color w:val="000000"/>
              </w:rPr>
              <w:t xml:space="preserve">: </w:t>
            </w:r>
          </w:p>
          <w:p w14:paraId="635A03A3" w14:textId="0AAE4B48" w:rsidR="00EC7BE4" w:rsidRPr="009A27B4" w:rsidRDefault="00EC7BE4" w:rsidP="009A27B4">
            <w:pPr>
              <w:pBdr>
                <w:top w:val="nil"/>
                <w:left w:val="nil"/>
                <w:bottom w:val="nil"/>
                <w:right w:val="nil"/>
                <w:between w:val="nil"/>
              </w:pBdr>
              <w:spacing w:before="40" w:after="40" w:line="240" w:lineRule="auto"/>
              <w:ind w:left="-18" w:right="72"/>
              <w:rPr>
                <w:b/>
              </w:rPr>
            </w:pPr>
            <w:r w:rsidRPr="00A067A8">
              <w:t>If the system is unavailable during the sign-up attempt, the system displays a maintenance or error message and logs the incident.</w:t>
            </w:r>
            <w:r w:rsidRPr="00A067A8">
              <w:rPr>
                <w:b/>
              </w:rPr>
              <w:t xml:space="preserve"> </w:t>
            </w:r>
          </w:p>
        </w:tc>
      </w:tr>
      <w:tr w:rsidR="00EC7BE4" w14:paraId="0E62735A" w14:textId="77777777" w:rsidTr="00880273">
        <w:tc>
          <w:tcPr>
            <w:tcW w:w="1998" w:type="dxa"/>
          </w:tcPr>
          <w:p w14:paraId="35C47134" w14:textId="77777777" w:rsidR="00EC7BE4" w:rsidRDefault="00EC7BE4" w:rsidP="00880273">
            <w:pPr>
              <w:jc w:val="right"/>
            </w:pPr>
            <w:r>
              <w:t>Priority:</w:t>
            </w:r>
          </w:p>
        </w:tc>
        <w:tc>
          <w:tcPr>
            <w:tcW w:w="7059" w:type="dxa"/>
            <w:gridSpan w:val="3"/>
          </w:tcPr>
          <w:p w14:paraId="4C37A930" w14:textId="77777777" w:rsidR="00EC7BE4" w:rsidRDefault="00EC7BE4" w:rsidP="00880273">
            <w:r>
              <w:t>High</w:t>
            </w:r>
          </w:p>
        </w:tc>
      </w:tr>
      <w:tr w:rsidR="00EC7BE4" w14:paraId="6B8EBD73" w14:textId="77777777" w:rsidTr="00880273">
        <w:tc>
          <w:tcPr>
            <w:tcW w:w="1998" w:type="dxa"/>
          </w:tcPr>
          <w:p w14:paraId="71F00029" w14:textId="77777777" w:rsidR="00EC7BE4" w:rsidRDefault="00EC7BE4" w:rsidP="00880273">
            <w:pPr>
              <w:jc w:val="right"/>
            </w:pPr>
            <w:r>
              <w:t>Frequency of Use:</w:t>
            </w:r>
          </w:p>
        </w:tc>
        <w:tc>
          <w:tcPr>
            <w:tcW w:w="7059" w:type="dxa"/>
            <w:gridSpan w:val="3"/>
          </w:tcPr>
          <w:p w14:paraId="1F431524" w14:textId="0684000D" w:rsidR="00EC7BE4" w:rsidRDefault="009A27B4" w:rsidP="00880273">
            <w:pPr>
              <w:spacing w:line="240" w:lineRule="auto"/>
            </w:pPr>
            <w:r w:rsidRPr="009A27B4">
              <w:t>The login use case is expected to be used frequently, as users must log in each time they want to access the system. The frequency will depend on the nature of the system and user activity patterns.</w:t>
            </w:r>
          </w:p>
        </w:tc>
      </w:tr>
      <w:tr w:rsidR="00EC7BE4" w14:paraId="347DD5A9" w14:textId="77777777" w:rsidTr="00880273">
        <w:tc>
          <w:tcPr>
            <w:tcW w:w="1998" w:type="dxa"/>
          </w:tcPr>
          <w:p w14:paraId="5E06C788" w14:textId="77777777" w:rsidR="00EC7BE4" w:rsidRDefault="00EC7BE4" w:rsidP="00880273">
            <w:pPr>
              <w:jc w:val="right"/>
            </w:pPr>
            <w:r>
              <w:t>Business Rules:</w:t>
            </w:r>
          </w:p>
        </w:tc>
        <w:tc>
          <w:tcPr>
            <w:tcW w:w="7059" w:type="dxa"/>
            <w:gridSpan w:val="3"/>
          </w:tcPr>
          <w:p w14:paraId="452195D5" w14:textId="77777777" w:rsidR="00EC7BE4" w:rsidRDefault="00EC7BE4" w:rsidP="00880273">
            <w:pPr>
              <w:ind w:left="702" w:hanging="702"/>
            </w:pPr>
          </w:p>
        </w:tc>
      </w:tr>
      <w:tr w:rsidR="00EC7BE4" w14:paraId="1CC37487" w14:textId="77777777" w:rsidTr="00880273">
        <w:tc>
          <w:tcPr>
            <w:tcW w:w="1998" w:type="dxa"/>
          </w:tcPr>
          <w:p w14:paraId="5A7A8098" w14:textId="77777777" w:rsidR="00EC7BE4" w:rsidRDefault="00EC7BE4" w:rsidP="00880273">
            <w:pPr>
              <w:jc w:val="right"/>
            </w:pPr>
            <w:r>
              <w:t>Other Information:</w:t>
            </w:r>
          </w:p>
        </w:tc>
        <w:tc>
          <w:tcPr>
            <w:tcW w:w="7059" w:type="dxa"/>
            <w:gridSpan w:val="3"/>
          </w:tcPr>
          <w:p w14:paraId="0CE3DDDF" w14:textId="4A28A9E0" w:rsidR="00EC7BE4" w:rsidRDefault="009A27B4" w:rsidP="009A27B4">
            <w:pPr>
              <w:spacing w:after="0" w:line="240" w:lineRule="auto"/>
            </w:pPr>
            <w:r>
              <w:rPr>
                <w:lang w:val="en-US"/>
              </w:rPr>
              <w:t>none</w:t>
            </w:r>
          </w:p>
        </w:tc>
      </w:tr>
      <w:tr w:rsidR="00EC7BE4" w:rsidRPr="00CC465D" w14:paraId="21F178F5" w14:textId="77777777" w:rsidTr="00880273">
        <w:tc>
          <w:tcPr>
            <w:tcW w:w="1998" w:type="dxa"/>
          </w:tcPr>
          <w:p w14:paraId="115A2195" w14:textId="77777777" w:rsidR="00EC7BE4" w:rsidRDefault="00EC7BE4" w:rsidP="00880273">
            <w:pPr>
              <w:jc w:val="right"/>
            </w:pPr>
            <w:r>
              <w:t>Assumptions:</w:t>
            </w:r>
          </w:p>
        </w:tc>
        <w:tc>
          <w:tcPr>
            <w:tcW w:w="7059" w:type="dxa"/>
            <w:gridSpan w:val="3"/>
          </w:tcPr>
          <w:p w14:paraId="18FC383F" w14:textId="77777777" w:rsidR="009A27B4" w:rsidRDefault="009A27B4" w:rsidP="009A27B4">
            <w:pPr>
              <w:spacing w:line="240" w:lineRule="auto"/>
              <w:rPr>
                <w:lang w:val="en-US"/>
              </w:rPr>
            </w:pPr>
            <w:r>
              <w:rPr>
                <w:lang w:val="en-US"/>
              </w:rPr>
              <w:t>1.</w:t>
            </w:r>
            <w:r w:rsidRPr="009A27B4">
              <w:rPr>
                <w:lang w:val="en-US"/>
              </w:rPr>
              <w:t xml:space="preserve">  The system has a secure login page with HTTPS encryption.</w:t>
            </w:r>
          </w:p>
          <w:p w14:paraId="1518E522" w14:textId="5E180BA7" w:rsidR="009A27B4" w:rsidRPr="009A27B4" w:rsidRDefault="009A27B4" w:rsidP="009A27B4">
            <w:pPr>
              <w:spacing w:line="240" w:lineRule="auto"/>
              <w:rPr>
                <w:lang w:val="en-US"/>
              </w:rPr>
            </w:pPr>
            <w:r>
              <w:rPr>
                <w:lang w:val="en-US"/>
              </w:rPr>
              <w:t>2.</w:t>
            </w:r>
            <w:r w:rsidRPr="009A27B4">
              <w:rPr>
                <w:lang w:val="en-US"/>
              </w:rPr>
              <w:t xml:space="preserve">  The system stores passwords securely using industry-standard hashing and salting techniques.</w:t>
            </w:r>
          </w:p>
          <w:p w14:paraId="74BD6C52" w14:textId="36F2D8E6" w:rsidR="00EC7BE4" w:rsidRPr="00CC465D" w:rsidRDefault="009A27B4" w:rsidP="009A27B4">
            <w:pPr>
              <w:spacing w:line="240" w:lineRule="auto"/>
              <w:rPr>
                <w:lang w:val="en-US"/>
              </w:rPr>
            </w:pPr>
            <w:r>
              <w:rPr>
                <w:lang w:val="en-US"/>
              </w:rPr>
              <w:t>3.</w:t>
            </w:r>
            <w:r w:rsidRPr="009A27B4">
              <w:rPr>
                <w:lang w:val="en-US"/>
              </w:rPr>
              <w:t xml:space="preserve">  The system provides a mechanism for users to recover forgotten passwords.</w:t>
            </w:r>
          </w:p>
        </w:tc>
      </w:tr>
      <w:bookmarkEnd w:id="24"/>
    </w:tbl>
    <w:p w14:paraId="0AAEA873" w14:textId="15640F99" w:rsidR="0057779F" w:rsidRPr="00EC7BE4" w:rsidRDefault="0057779F">
      <w:pPr>
        <w:rPr>
          <w:i/>
          <w:lang w:val="en-US"/>
        </w:rPr>
      </w:pPr>
    </w:p>
    <w:p w14:paraId="6980FA8C" w14:textId="77777777" w:rsidR="0057779F" w:rsidRDefault="00000000">
      <w:pPr>
        <w:pStyle w:val="Heading3"/>
      </w:pPr>
      <w:r>
        <w:t>2.1.3 Cancel Meal Order</w:t>
      </w:r>
    </w:p>
    <w:p w14:paraId="1418C499" w14:textId="77777777" w:rsidR="0057779F" w:rsidRDefault="00000000">
      <w:pPr>
        <w:rPr>
          <w:i/>
        </w:rPr>
      </w:pPr>
      <w:r>
        <w:rPr>
          <w:i/>
        </w:rPr>
        <w:t>&lt;&lt;Use Case Description in the same format as above&gt;&gt;</w:t>
      </w:r>
    </w:p>
    <w:p w14:paraId="153ADF1A" w14:textId="77777777" w:rsidR="0057779F" w:rsidRDefault="00000000">
      <w:pPr>
        <w:pStyle w:val="Heading2"/>
      </w:pPr>
      <w:bookmarkStart w:id="25" w:name="_heading=h.z337ya" w:colFirst="0" w:colLast="0"/>
      <w:bookmarkEnd w:id="25"/>
      <w:r>
        <w:lastRenderedPageBreak/>
        <w:t>2.2. Meal Subscriptions Feature</w:t>
      </w:r>
    </w:p>
    <w:p w14:paraId="0E8DA0CB" w14:textId="77777777" w:rsidR="0057779F" w:rsidRDefault="00000000">
      <w:pPr>
        <w:pStyle w:val="Heading3"/>
      </w:pPr>
      <w:bookmarkStart w:id="26" w:name="_heading=h.3j2qqm3" w:colFirst="0" w:colLast="0"/>
      <w:bookmarkEnd w:id="26"/>
      <w:r>
        <w:t>2.2.1 Register for Payroll Deduction</w:t>
      </w:r>
    </w:p>
    <w:tbl>
      <w:tblPr>
        <w:tblStyle w:val="a4"/>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98"/>
        <w:gridCol w:w="2790"/>
        <w:gridCol w:w="1872"/>
        <w:gridCol w:w="2898"/>
      </w:tblGrid>
      <w:tr w:rsidR="0057779F" w14:paraId="2AA60464" w14:textId="77777777">
        <w:tc>
          <w:tcPr>
            <w:tcW w:w="1998" w:type="dxa"/>
          </w:tcPr>
          <w:p w14:paraId="6A5E55FF" w14:textId="77777777" w:rsidR="0057779F" w:rsidRDefault="00000000">
            <w:pPr>
              <w:jc w:val="right"/>
            </w:pPr>
            <w:r>
              <w:t>ID and Name:</w:t>
            </w:r>
          </w:p>
        </w:tc>
        <w:tc>
          <w:tcPr>
            <w:tcW w:w="7560" w:type="dxa"/>
            <w:gridSpan w:val="3"/>
          </w:tcPr>
          <w:p w14:paraId="40161810" w14:textId="77777777" w:rsidR="0057779F" w:rsidRDefault="00000000">
            <w:pPr>
              <w:rPr>
                <w:b/>
              </w:rPr>
            </w:pPr>
            <w:r>
              <w:rPr>
                <w:b/>
              </w:rPr>
              <w:t>UC-05 Register for Payroll Deduction</w:t>
            </w:r>
          </w:p>
        </w:tc>
      </w:tr>
      <w:tr w:rsidR="0057779F" w14:paraId="094B4CC9" w14:textId="77777777">
        <w:tc>
          <w:tcPr>
            <w:tcW w:w="1998" w:type="dxa"/>
          </w:tcPr>
          <w:p w14:paraId="3E033D5B" w14:textId="77777777" w:rsidR="0057779F" w:rsidRDefault="00000000">
            <w:pPr>
              <w:jc w:val="right"/>
            </w:pPr>
            <w:r>
              <w:t>Created By:</w:t>
            </w:r>
          </w:p>
        </w:tc>
        <w:tc>
          <w:tcPr>
            <w:tcW w:w="2790" w:type="dxa"/>
          </w:tcPr>
          <w:p w14:paraId="1D559B69" w14:textId="77777777" w:rsidR="0057779F" w:rsidRDefault="00000000">
            <w:r>
              <w:t>Nancy Anderson</w:t>
            </w:r>
          </w:p>
        </w:tc>
        <w:tc>
          <w:tcPr>
            <w:tcW w:w="1872" w:type="dxa"/>
          </w:tcPr>
          <w:p w14:paraId="7837CC54" w14:textId="77777777" w:rsidR="0057779F" w:rsidRDefault="00000000">
            <w:pPr>
              <w:jc w:val="right"/>
            </w:pPr>
            <w:r>
              <w:t>Date Created:</w:t>
            </w:r>
          </w:p>
        </w:tc>
        <w:tc>
          <w:tcPr>
            <w:tcW w:w="2898" w:type="dxa"/>
          </w:tcPr>
          <w:p w14:paraId="0FA6B3C5" w14:textId="77777777" w:rsidR="0057779F" w:rsidRDefault="00000000">
            <w:r>
              <w:t>9/15/13</w:t>
            </w:r>
          </w:p>
        </w:tc>
      </w:tr>
      <w:tr w:rsidR="0057779F" w14:paraId="2170C149" w14:textId="77777777">
        <w:tc>
          <w:tcPr>
            <w:tcW w:w="1998" w:type="dxa"/>
          </w:tcPr>
          <w:p w14:paraId="28CD61AF" w14:textId="77777777" w:rsidR="0057779F" w:rsidRDefault="00000000">
            <w:pPr>
              <w:jc w:val="right"/>
            </w:pPr>
            <w:r>
              <w:t>Primary Actor:</w:t>
            </w:r>
          </w:p>
        </w:tc>
        <w:tc>
          <w:tcPr>
            <w:tcW w:w="2790" w:type="dxa"/>
          </w:tcPr>
          <w:p w14:paraId="6A2945EC" w14:textId="77777777" w:rsidR="0057779F" w:rsidRDefault="00000000">
            <w:r>
              <w:t>Patron</w:t>
            </w:r>
          </w:p>
        </w:tc>
        <w:tc>
          <w:tcPr>
            <w:tcW w:w="1872" w:type="dxa"/>
          </w:tcPr>
          <w:p w14:paraId="4C6C5649" w14:textId="77777777" w:rsidR="0057779F" w:rsidRDefault="00000000">
            <w:pPr>
              <w:jc w:val="right"/>
            </w:pPr>
            <w:r>
              <w:t>Secondary Actors:</w:t>
            </w:r>
          </w:p>
        </w:tc>
        <w:tc>
          <w:tcPr>
            <w:tcW w:w="2898" w:type="dxa"/>
          </w:tcPr>
          <w:p w14:paraId="73370968" w14:textId="77777777" w:rsidR="0057779F" w:rsidRDefault="00000000">
            <w:r>
              <w:t>Payroll System</w:t>
            </w:r>
          </w:p>
        </w:tc>
      </w:tr>
      <w:tr w:rsidR="0057779F" w14:paraId="0AEAED20" w14:textId="77777777">
        <w:tc>
          <w:tcPr>
            <w:tcW w:w="1998" w:type="dxa"/>
          </w:tcPr>
          <w:p w14:paraId="7DB3D393" w14:textId="77777777" w:rsidR="0057779F" w:rsidRDefault="00000000">
            <w:pPr>
              <w:jc w:val="right"/>
            </w:pPr>
            <w:r>
              <w:t>Description:</w:t>
            </w:r>
          </w:p>
        </w:tc>
        <w:tc>
          <w:tcPr>
            <w:tcW w:w="7560" w:type="dxa"/>
            <w:gridSpan w:val="3"/>
          </w:tcPr>
          <w:p w14:paraId="76C8A83C" w14:textId="77777777" w:rsidR="0057779F" w:rsidRDefault="00000000">
            <w:pPr>
              <w:spacing w:line="240" w:lineRule="auto"/>
            </w:pPr>
            <w:r>
              <w:t>Cafeteria patrons who use the COS and have meals delivered must be registered for payroll deduction. For noncash purchases made through the COS, the cafeteria will issue a payment request to the Payroll System, which will deduct the meal costs from the next scheduled employee payday direct deposit.</w:t>
            </w:r>
          </w:p>
        </w:tc>
      </w:tr>
      <w:tr w:rsidR="0057779F" w14:paraId="42C2C053" w14:textId="77777777">
        <w:tc>
          <w:tcPr>
            <w:tcW w:w="1998" w:type="dxa"/>
          </w:tcPr>
          <w:p w14:paraId="7197AAAE" w14:textId="77777777" w:rsidR="0057779F" w:rsidRDefault="00000000">
            <w:pPr>
              <w:jc w:val="right"/>
            </w:pPr>
            <w:r>
              <w:t>Trigger:</w:t>
            </w:r>
          </w:p>
        </w:tc>
        <w:tc>
          <w:tcPr>
            <w:tcW w:w="7560" w:type="dxa"/>
            <w:gridSpan w:val="3"/>
          </w:tcPr>
          <w:p w14:paraId="627BCF0B" w14:textId="77777777" w:rsidR="0057779F" w:rsidRDefault="00000000">
            <w:pPr>
              <w:spacing w:line="240" w:lineRule="auto"/>
            </w:pPr>
            <w:r>
              <w:t>Patron requests to register for payroll deduction, or Patron says yes when COS asks if he wants to register</w:t>
            </w:r>
          </w:p>
        </w:tc>
      </w:tr>
      <w:tr w:rsidR="0057779F" w14:paraId="7FBC4E46" w14:textId="77777777">
        <w:tc>
          <w:tcPr>
            <w:tcW w:w="1998" w:type="dxa"/>
          </w:tcPr>
          <w:p w14:paraId="4458F623" w14:textId="77777777" w:rsidR="0057779F" w:rsidRDefault="00000000">
            <w:pPr>
              <w:jc w:val="right"/>
            </w:pPr>
            <w:r>
              <w:t>Preconditions:</w:t>
            </w:r>
          </w:p>
        </w:tc>
        <w:tc>
          <w:tcPr>
            <w:tcW w:w="7560" w:type="dxa"/>
            <w:gridSpan w:val="3"/>
          </w:tcPr>
          <w:p w14:paraId="23E76938" w14:textId="77777777" w:rsidR="0057779F" w:rsidRDefault="00000000">
            <w:r>
              <w:t>PRE-1. Patron is logged into COS.</w:t>
            </w:r>
          </w:p>
        </w:tc>
      </w:tr>
      <w:tr w:rsidR="0057779F" w14:paraId="5DEC5AE4" w14:textId="77777777">
        <w:tc>
          <w:tcPr>
            <w:tcW w:w="1998" w:type="dxa"/>
          </w:tcPr>
          <w:p w14:paraId="7613D7D3" w14:textId="77777777" w:rsidR="0057779F" w:rsidRDefault="00000000">
            <w:pPr>
              <w:jc w:val="right"/>
            </w:pPr>
            <w:r>
              <w:t>Postconditions:</w:t>
            </w:r>
          </w:p>
        </w:tc>
        <w:tc>
          <w:tcPr>
            <w:tcW w:w="7560" w:type="dxa"/>
            <w:gridSpan w:val="3"/>
          </w:tcPr>
          <w:p w14:paraId="724BB85A" w14:textId="77777777" w:rsidR="0057779F" w:rsidRDefault="00000000">
            <w:r>
              <w:t>POST-2. Patron is registered for payroll deduction.</w:t>
            </w:r>
          </w:p>
        </w:tc>
      </w:tr>
      <w:tr w:rsidR="0057779F" w14:paraId="325E04AF" w14:textId="77777777">
        <w:tc>
          <w:tcPr>
            <w:tcW w:w="1998" w:type="dxa"/>
          </w:tcPr>
          <w:p w14:paraId="4F67C2F4" w14:textId="77777777" w:rsidR="0057779F" w:rsidRDefault="00000000">
            <w:pPr>
              <w:jc w:val="right"/>
            </w:pPr>
            <w:r>
              <w:t>Normal Flow:</w:t>
            </w:r>
          </w:p>
        </w:tc>
        <w:tc>
          <w:tcPr>
            <w:tcW w:w="7560" w:type="dxa"/>
            <w:gridSpan w:val="3"/>
          </w:tcPr>
          <w:p w14:paraId="5AAEFA95" w14:textId="77777777" w:rsidR="0057779F" w:rsidRDefault="00000000">
            <w:pPr>
              <w:rPr>
                <w:b/>
              </w:rPr>
            </w:pPr>
            <w:r>
              <w:rPr>
                <w:b/>
              </w:rPr>
              <w:t>5.0 Register for Payroll Deduction</w:t>
            </w:r>
          </w:p>
          <w:p w14:paraId="05D00E35" w14:textId="77777777" w:rsidR="0057779F" w:rsidRDefault="00000000">
            <w:pPr>
              <w:numPr>
                <w:ilvl w:val="0"/>
                <w:numId w:val="5"/>
              </w:numPr>
              <w:pBdr>
                <w:top w:val="nil"/>
                <w:left w:val="nil"/>
                <w:bottom w:val="nil"/>
                <w:right w:val="nil"/>
                <w:between w:val="nil"/>
              </w:pBdr>
              <w:spacing w:after="0" w:line="240" w:lineRule="auto"/>
            </w:pPr>
            <w:r>
              <w:rPr>
                <w:color w:val="000000"/>
              </w:rPr>
              <w:t>COS asks Payroll System if Patron is eligible to register for payroll deduction.</w:t>
            </w:r>
          </w:p>
          <w:p w14:paraId="19BDC632" w14:textId="77777777" w:rsidR="0057779F" w:rsidRDefault="00000000">
            <w:pPr>
              <w:numPr>
                <w:ilvl w:val="0"/>
                <w:numId w:val="5"/>
              </w:numPr>
              <w:pBdr>
                <w:top w:val="nil"/>
                <w:left w:val="nil"/>
                <w:bottom w:val="nil"/>
                <w:right w:val="nil"/>
                <w:between w:val="nil"/>
              </w:pBdr>
              <w:spacing w:after="0" w:line="240" w:lineRule="auto"/>
            </w:pPr>
            <w:r>
              <w:rPr>
                <w:color w:val="000000"/>
              </w:rPr>
              <w:t>Payroll System confirms that Patron is eligible to register for payroll deduction.</w:t>
            </w:r>
          </w:p>
          <w:p w14:paraId="206935D2" w14:textId="77777777" w:rsidR="0057779F" w:rsidRDefault="00000000">
            <w:pPr>
              <w:numPr>
                <w:ilvl w:val="0"/>
                <w:numId w:val="5"/>
              </w:numPr>
              <w:pBdr>
                <w:top w:val="nil"/>
                <w:left w:val="nil"/>
                <w:bottom w:val="nil"/>
                <w:right w:val="nil"/>
                <w:between w:val="nil"/>
              </w:pBdr>
              <w:spacing w:after="0" w:line="240" w:lineRule="auto"/>
            </w:pPr>
            <w:r>
              <w:rPr>
                <w:color w:val="000000"/>
              </w:rPr>
              <w:t>COS asks Patron to confirm his desire to register for payroll deduction.</w:t>
            </w:r>
          </w:p>
          <w:p w14:paraId="7F4281F7" w14:textId="77777777" w:rsidR="0057779F" w:rsidRDefault="00000000">
            <w:pPr>
              <w:numPr>
                <w:ilvl w:val="0"/>
                <w:numId w:val="5"/>
              </w:numPr>
              <w:pBdr>
                <w:top w:val="nil"/>
                <w:left w:val="nil"/>
                <w:bottom w:val="nil"/>
                <w:right w:val="nil"/>
                <w:between w:val="nil"/>
              </w:pBdr>
              <w:spacing w:after="0" w:line="240" w:lineRule="auto"/>
            </w:pPr>
            <w:r>
              <w:rPr>
                <w:color w:val="000000"/>
              </w:rPr>
              <w:t>If so, COS asks Payroll System to establish payroll deduction for Patron.</w:t>
            </w:r>
          </w:p>
          <w:p w14:paraId="3580E847" w14:textId="77777777" w:rsidR="0057779F" w:rsidRDefault="00000000">
            <w:pPr>
              <w:numPr>
                <w:ilvl w:val="0"/>
                <w:numId w:val="5"/>
              </w:numPr>
              <w:pBdr>
                <w:top w:val="nil"/>
                <w:left w:val="nil"/>
                <w:bottom w:val="nil"/>
                <w:right w:val="nil"/>
                <w:between w:val="nil"/>
              </w:pBdr>
              <w:spacing w:after="0" w:line="240" w:lineRule="auto"/>
            </w:pPr>
            <w:r>
              <w:rPr>
                <w:color w:val="000000"/>
              </w:rPr>
              <w:t>Payroll System confirms that payroll deduction is established.</w:t>
            </w:r>
          </w:p>
          <w:p w14:paraId="2D5BB5E6" w14:textId="77777777" w:rsidR="0057779F" w:rsidRDefault="00000000">
            <w:pPr>
              <w:numPr>
                <w:ilvl w:val="0"/>
                <w:numId w:val="5"/>
              </w:numPr>
              <w:pBdr>
                <w:top w:val="nil"/>
                <w:left w:val="nil"/>
                <w:bottom w:val="nil"/>
                <w:right w:val="nil"/>
                <w:between w:val="nil"/>
              </w:pBdr>
              <w:spacing w:after="0" w:line="240" w:lineRule="auto"/>
            </w:pPr>
            <w:r>
              <w:rPr>
                <w:color w:val="000000"/>
              </w:rPr>
              <w:t>COS informs Patron that payroll deduction is established.</w:t>
            </w:r>
          </w:p>
        </w:tc>
      </w:tr>
      <w:tr w:rsidR="0057779F" w14:paraId="5A142A77" w14:textId="77777777">
        <w:tc>
          <w:tcPr>
            <w:tcW w:w="1998" w:type="dxa"/>
          </w:tcPr>
          <w:p w14:paraId="5BE67607" w14:textId="77777777" w:rsidR="0057779F" w:rsidRDefault="00000000">
            <w:pPr>
              <w:jc w:val="right"/>
            </w:pPr>
            <w:r>
              <w:t>Alternative Flows:</w:t>
            </w:r>
          </w:p>
        </w:tc>
        <w:tc>
          <w:tcPr>
            <w:tcW w:w="7560" w:type="dxa"/>
            <w:gridSpan w:val="3"/>
          </w:tcPr>
          <w:p w14:paraId="334ADD2F" w14:textId="77777777" w:rsidR="0057779F" w:rsidRDefault="00000000">
            <w:r>
              <w:t>None</w:t>
            </w:r>
          </w:p>
        </w:tc>
      </w:tr>
      <w:tr w:rsidR="0057779F" w14:paraId="3AA03DEA" w14:textId="77777777">
        <w:tc>
          <w:tcPr>
            <w:tcW w:w="1998" w:type="dxa"/>
          </w:tcPr>
          <w:p w14:paraId="52AE01A1" w14:textId="77777777" w:rsidR="0057779F" w:rsidRDefault="00000000">
            <w:pPr>
              <w:jc w:val="right"/>
            </w:pPr>
            <w:r>
              <w:t>Exceptions:</w:t>
            </w:r>
          </w:p>
        </w:tc>
        <w:tc>
          <w:tcPr>
            <w:tcW w:w="7560" w:type="dxa"/>
            <w:gridSpan w:val="3"/>
          </w:tcPr>
          <w:p w14:paraId="788154A0" w14:textId="77777777" w:rsidR="0057779F" w:rsidRDefault="00000000">
            <w:r>
              <w:t>5.0.E1 Patron is not eligible for payroll deduction</w:t>
            </w:r>
          </w:p>
          <w:p w14:paraId="149887D9" w14:textId="77777777" w:rsidR="0057779F" w:rsidRDefault="00000000">
            <w:r>
              <w:t>5.0.E2 Patron is already enrolled for payroll deduction</w:t>
            </w:r>
          </w:p>
        </w:tc>
      </w:tr>
      <w:tr w:rsidR="0057779F" w14:paraId="708AB58B" w14:textId="77777777">
        <w:tc>
          <w:tcPr>
            <w:tcW w:w="1998" w:type="dxa"/>
          </w:tcPr>
          <w:p w14:paraId="307408AF" w14:textId="77777777" w:rsidR="0057779F" w:rsidRDefault="00000000">
            <w:pPr>
              <w:jc w:val="right"/>
            </w:pPr>
            <w:r>
              <w:t>Priority:</w:t>
            </w:r>
          </w:p>
        </w:tc>
        <w:tc>
          <w:tcPr>
            <w:tcW w:w="7560" w:type="dxa"/>
            <w:gridSpan w:val="3"/>
          </w:tcPr>
          <w:p w14:paraId="6E7DF0C5" w14:textId="77777777" w:rsidR="0057779F" w:rsidRDefault="00000000">
            <w:r>
              <w:t>High</w:t>
            </w:r>
          </w:p>
        </w:tc>
      </w:tr>
      <w:tr w:rsidR="0057779F" w14:paraId="6A619FB5" w14:textId="77777777">
        <w:tc>
          <w:tcPr>
            <w:tcW w:w="1998" w:type="dxa"/>
          </w:tcPr>
          <w:p w14:paraId="146378A1" w14:textId="77777777" w:rsidR="0057779F" w:rsidRDefault="00000000">
            <w:pPr>
              <w:jc w:val="right"/>
            </w:pPr>
            <w:r>
              <w:t>Frequency of Use:</w:t>
            </w:r>
          </w:p>
        </w:tc>
        <w:tc>
          <w:tcPr>
            <w:tcW w:w="7560" w:type="dxa"/>
            <w:gridSpan w:val="3"/>
          </w:tcPr>
          <w:p w14:paraId="471777F4" w14:textId="77777777" w:rsidR="0057779F" w:rsidRDefault="0057779F"/>
        </w:tc>
      </w:tr>
      <w:tr w:rsidR="0057779F" w14:paraId="5DCA6F63" w14:textId="77777777">
        <w:tc>
          <w:tcPr>
            <w:tcW w:w="1998" w:type="dxa"/>
          </w:tcPr>
          <w:p w14:paraId="3E38DB50" w14:textId="77777777" w:rsidR="0057779F" w:rsidRDefault="00000000">
            <w:pPr>
              <w:jc w:val="right"/>
            </w:pPr>
            <w:r>
              <w:t>Business Rules:</w:t>
            </w:r>
          </w:p>
        </w:tc>
        <w:tc>
          <w:tcPr>
            <w:tcW w:w="7560" w:type="dxa"/>
            <w:gridSpan w:val="3"/>
          </w:tcPr>
          <w:p w14:paraId="26426FDE" w14:textId="77777777" w:rsidR="0057779F" w:rsidRDefault="00000000">
            <w:r>
              <w:t>BR-86 and BR-88 govern an employee’s eligibility to enroll for payroll deduction.</w:t>
            </w:r>
          </w:p>
        </w:tc>
      </w:tr>
      <w:tr w:rsidR="0057779F" w14:paraId="5D79555D" w14:textId="77777777">
        <w:tc>
          <w:tcPr>
            <w:tcW w:w="1998" w:type="dxa"/>
          </w:tcPr>
          <w:p w14:paraId="3A201DB4" w14:textId="77777777" w:rsidR="0057779F" w:rsidRDefault="00000000">
            <w:pPr>
              <w:jc w:val="right"/>
            </w:pPr>
            <w:r>
              <w:t>Other Information:</w:t>
            </w:r>
          </w:p>
        </w:tc>
        <w:tc>
          <w:tcPr>
            <w:tcW w:w="7560" w:type="dxa"/>
            <w:gridSpan w:val="3"/>
          </w:tcPr>
          <w:p w14:paraId="7D205C14" w14:textId="77777777" w:rsidR="0057779F" w:rsidRDefault="00000000">
            <w:pPr>
              <w:spacing w:line="240" w:lineRule="auto"/>
            </w:pPr>
            <w:r>
              <w:t>Expect high frequency of executing this use case within first 2 weeks after system is released.</w:t>
            </w:r>
          </w:p>
        </w:tc>
      </w:tr>
      <w:tr w:rsidR="0057779F" w14:paraId="6C79A920" w14:textId="77777777">
        <w:tc>
          <w:tcPr>
            <w:tcW w:w="1998" w:type="dxa"/>
          </w:tcPr>
          <w:p w14:paraId="12CCB26B" w14:textId="77777777" w:rsidR="0057779F" w:rsidRDefault="00000000">
            <w:pPr>
              <w:jc w:val="right"/>
            </w:pPr>
            <w:r>
              <w:t>Assumptions:</w:t>
            </w:r>
          </w:p>
        </w:tc>
        <w:tc>
          <w:tcPr>
            <w:tcW w:w="7560" w:type="dxa"/>
            <w:gridSpan w:val="3"/>
          </w:tcPr>
          <w:p w14:paraId="51E58059" w14:textId="77777777" w:rsidR="0057779F" w:rsidRDefault="0057779F">
            <w:pPr>
              <w:spacing w:line="240" w:lineRule="auto"/>
            </w:pPr>
          </w:p>
        </w:tc>
      </w:tr>
    </w:tbl>
    <w:p w14:paraId="125A25D1" w14:textId="77777777" w:rsidR="0057779F" w:rsidRDefault="00000000">
      <w:pPr>
        <w:pStyle w:val="Heading3"/>
      </w:pPr>
      <w:bookmarkStart w:id="27" w:name="_heading=h.1y810tw" w:colFirst="0" w:colLast="0"/>
      <w:bookmarkEnd w:id="27"/>
      <w:r>
        <w:t>2.2.2 &lt;&lt;Next Use Case Name..&gt;&gt;</w:t>
      </w:r>
    </w:p>
    <w:p w14:paraId="276979B3" w14:textId="77777777" w:rsidR="0057779F" w:rsidRDefault="00000000">
      <w:r>
        <w:rPr>
          <w:i/>
        </w:rPr>
        <w:t>&lt;&lt;Use Case Description in the same format as above&gt;&gt;</w:t>
      </w:r>
    </w:p>
    <w:p w14:paraId="146E9967" w14:textId="77777777" w:rsidR="0057779F" w:rsidRDefault="00000000">
      <w:pPr>
        <w:pStyle w:val="Heading2"/>
      </w:pPr>
      <w:bookmarkStart w:id="28" w:name="_heading=h.4i7ojhp" w:colFirst="0" w:colLast="0"/>
      <w:bookmarkEnd w:id="28"/>
      <w:r>
        <w:t>2.3. &lt;&lt;Next Feature Name..&gt;&gt;</w:t>
      </w:r>
    </w:p>
    <w:p w14:paraId="71FFC1EE" w14:textId="77777777" w:rsidR="0057779F" w:rsidRDefault="00000000">
      <w:pPr>
        <w:pStyle w:val="Heading3"/>
      </w:pPr>
      <w:bookmarkStart w:id="29" w:name="_heading=h.2xcytpi" w:colFirst="0" w:colLast="0"/>
      <w:bookmarkEnd w:id="29"/>
      <w:r>
        <w:t>2.3.1 &lt;&lt;Use Case Name&gt;&gt;</w:t>
      </w:r>
    </w:p>
    <w:p w14:paraId="7BBFCC88" w14:textId="77777777" w:rsidR="0057779F" w:rsidRDefault="00000000">
      <w:pPr>
        <w:rPr>
          <w:i/>
        </w:rPr>
      </w:pPr>
      <w:r>
        <w:rPr>
          <w:i/>
        </w:rPr>
        <w:t>&lt;&lt;Use Case Description in the same format as above&gt;&gt;</w:t>
      </w:r>
    </w:p>
    <w:p w14:paraId="08166E07" w14:textId="77777777" w:rsidR="0057779F" w:rsidRDefault="00000000">
      <w:pPr>
        <w:pStyle w:val="Heading3"/>
      </w:pPr>
      <w:bookmarkStart w:id="30" w:name="_heading=h.1ci93xb" w:colFirst="0" w:colLast="0"/>
      <w:bookmarkEnd w:id="30"/>
      <w:r>
        <w:t>2.3.2 …</w:t>
      </w:r>
    </w:p>
    <w:p w14:paraId="5F87B651" w14:textId="77777777" w:rsidR="0057779F" w:rsidRDefault="00000000">
      <w:pPr>
        <w:rPr>
          <w:b/>
          <w:color w:val="2E75B5"/>
          <w:sz w:val="26"/>
          <w:szCs w:val="26"/>
        </w:rPr>
      </w:pPr>
      <w:r>
        <w:br w:type="page"/>
      </w:r>
    </w:p>
    <w:p w14:paraId="746A2EF8" w14:textId="77777777" w:rsidR="0057779F" w:rsidRDefault="00000000">
      <w:pPr>
        <w:pStyle w:val="Heading1"/>
      </w:pPr>
      <w:bookmarkStart w:id="31" w:name="_heading=h.3whwml4" w:colFirst="0" w:colLast="0"/>
      <w:bookmarkEnd w:id="31"/>
      <w:r>
        <w:lastRenderedPageBreak/>
        <w:t>III. Functional Requirements</w:t>
      </w:r>
    </w:p>
    <w:p w14:paraId="2898CF5D" w14:textId="77777777" w:rsidR="0057779F" w:rsidRDefault="00000000">
      <w:pPr>
        <w:pStyle w:val="Heading2"/>
      </w:pPr>
      <w:bookmarkStart w:id="32" w:name="_heading=h.2bn6wsx" w:colFirst="0" w:colLast="0"/>
      <w:bookmarkEnd w:id="32"/>
      <w:r>
        <w:t>3.1. System Functional Overview</w:t>
      </w:r>
    </w:p>
    <w:p w14:paraId="0957F296" w14:textId="77777777" w:rsidR="0057779F" w:rsidRDefault="00000000">
      <w:pPr>
        <w:spacing w:after="60" w:line="240" w:lineRule="auto"/>
        <w:rPr>
          <w:i/>
          <w:color w:val="0000FF"/>
        </w:rPr>
      </w:pPr>
      <w:r>
        <w:rPr>
          <w:i/>
          <w:color w:val="0000FF"/>
        </w:rPr>
        <w:t>[Provide functionality overview of software system: screen flow, screen descriptions, system user roles, screen authorization, non-screen functions, ERD]</w:t>
      </w:r>
    </w:p>
    <w:p w14:paraId="0E022921" w14:textId="77777777" w:rsidR="0057779F" w:rsidRDefault="00000000">
      <w:pPr>
        <w:pStyle w:val="Heading3"/>
      </w:pPr>
      <w:bookmarkStart w:id="33" w:name="_heading=h.qsh70q" w:colFirst="0" w:colLast="0"/>
      <w:bookmarkEnd w:id="33"/>
      <w:r>
        <w:t>3.1.1 Screens Flow</w:t>
      </w:r>
    </w:p>
    <w:p w14:paraId="03F09927" w14:textId="77777777" w:rsidR="0057779F" w:rsidRDefault="00000000">
      <w:pPr>
        <w:jc w:val="both"/>
        <w:rPr>
          <w:i/>
          <w:color w:val="0000FF"/>
        </w:rPr>
      </w:pPr>
      <w:r>
        <w:rPr>
          <w:i/>
          <w:color w:val="0000FF"/>
        </w:rPr>
        <w:t>[This part shows the system screens and the relationship among screens. You can draw the Screens Flow for the system in the form of diagram as below. Please note that beside the normal flat screen, we might have the oval notation for pop-up screen (Import Order) or a screen with multiple information tab (Order Details), etc. You may also use text or background format for different visuality purpose]</w:t>
      </w:r>
    </w:p>
    <w:p w14:paraId="40302F8E" w14:textId="77777777" w:rsidR="0057779F" w:rsidRDefault="00000000">
      <w:pPr>
        <w:jc w:val="center"/>
      </w:pPr>
      <w:r>
        <w:rPr>
          <w:noProof/>
        </w:rPr>
        <w:drawing>
          <wp:inline distT="0" distB="0" distL="0" distR="0" wp14:anchorId="0A9C5B6E" wp14:editId="2B6C48DA">
            <wp:extent cx="5052244" cy="2908529"/>
            <wp:effectExtent l="0" t="0" r="0" b="0"/>
            <wp:docPr id="579906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052244" cy="2908529"/>
                    </a:xfrm>
                    <a:prstGeom prst="rect">
                      <a:avLst/>
                    </a:prstGeom>
                    <a:ln/>
                  </pic:spPr>
                </pic:pic>
              </a:graphicData>
            </a:graphic>
          </wp:inline>
        </w:drawing>
      </w:r>
    </w:p>
    <w:p w14:paraId="139D31E1" w14:textId="77777777" w:rsidR="0057779F" w:rsidRDefault="00000000">
      <w:pPr>
        <w:pStyle w:val="Heading3"/>
      </w:pPr>
      <w:bookmarkStart w:id="34" w:name="_heading=h.3as4poj" w:colFirst="0" w:colLast="0"/>
      <w:bookmarkEnd w:id="34"/>
      <w:r>
        <w:t>3.1.2 Screen Descriptions</w:t>
      </w:r>
    </w:p>
    <w:p w14:paraId="108F4FAB" w14:textId="77777777" w:rsidR="0057779F" w:rsidRDefault="00000000">
      <w:pPr>
        <w:spacing w:after="60" w:line="240" w:lineRule="auto"/>
        <w:jc w:val="both"/>
        <w:rPr>
          <w:i/>
          <w:color w:val="0000FF"/>
        </w:rPr>
      </w:pPr>
      <w:r>
        <w:rPr>
          <w:i/>
          <w:color w:val="0000FF"/>
        </w:rPr>
        <w:t>[Provide the descriptions for the screens in the Screens Flow above]</w:t>
      </w:r>
    </w:p>
    <w:tbl>
      <w:tblPr>
        <w:tblStyle w:val="a5"/>
        <w:tblW w:w="9214" w:type="dxa"/>
        <w:tblInd w:w="-120" w:type="dxa"/>
        <w:tblLayout w:type="fixed"/>
        <w:tblLook w:val="0400" w:firstRow="0" w:lastRow="0" w:firstColumn="0" w:lastColumn="0" w:noHBand="0" w:noVBand="1"/>
      </w:tblPr>
      <w:tblGrid>
        <w:gridCol w:w="328"/>
        <w:gridCol w:w="1799"/>
        <w:gridCol w:w="1701"/>
        <w:gridCol w:w="5386"/>
      </w:tblGrid>
      <w:tr w:rsidR="0057779F" w14:paraId="10A81196" w14:textId="77777777">
        <w:trPr>
          <w:trHeight w:val="288"/>
        </w:trPr>
        <w:tc>
          <w:tcPr>
            <w:tcW w:w="328" w:type="dxa"/>
            <w:tcBorders>
              <w:top w:val="single" w:sz="4" w:space="0" w:color="000000"/>
              <w:left w:val="single" w:sz="4" w:space="0" w:color="000000"/>
              <w:bottom w:val="single" w:sz="4" w:space="0" w:color="000000"/>
              <w:right w:val="single" w:sz="4" w:space="0" w:color="000000"/>
            </w:tcBorders>
            <w:shd w:val="clear" w:color="auto" w:fill="FFE8E1"/>
          </w:tcPr>
          <w:p w14:paraId="64F01F2C" w14:textId="77777777" w:rsidR="0057779F" w:rsidRDefault="00000000">
            <w:pPr>
              <w:spacing w:after="0" w:line="240" w:lineRule="auto"/>
              <w:rPr>
                <w:b/>
              </w:rPr>
            </w:pPr>
            <w:r>
              <w:rPr>
                <w:b/>
              </w:rPr>
              <w:t>#</w:t>
            </w:r>
          </w:p>
        </w:tc>
        <w:tc>
          <w:tcPr>
            <w:tcW w:w="1799"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6AE8C2D5" w14:textId="77777777" w:rsidR="0057779F" w:rsidRDefault="00000000">
            <w:pPr>
              <w:spacing w:after="0" w:line="240" w:lineRule="auto"/>
              <w:rPr>
                <w:b/>
              </w:rPr>
            </w:pPr>
            <w:r>
              <w:rPr>
                <w:b/>
              </w:rPr>
              <w:t>Feature</w:t>
            </w:r>
          </w:p>
        </w:tc>
        <w:tc>
          <w:tcPr>
            <w:tcW w:w="1701" w:type="dxa"/>
            <w:tcBorders>
              <w:top w:val="single" w:sz="4" w:space="0" w:color="000000"/>
              <w:left w:val="nil"/>
              <w:bottom w:val="single" w:sz="4" w:space="0" w:color="000000"/>
              <w:right w:val="single" w:sz="4" w:space="0" w:color="000000"/>
            </w:tcBorders>
            <w:shd w:val="clear" w:color="auto" w:fill="FFE8E1"/>
            <w:vAlign w:val="bottom"/>
          </w:tcPr>
          <w:p w14:paraId="7E875C23" w14:textId="77777777" w:rsidR="0057779F" w:rsidRDefault="00000000">
            <w:pPr>
              <w:spacing w:after="0" w:line="240" w:lineRule="auto"/>
              <w:rPr>
                <w:b/>
              </w:rPr>
            </w:pPr>
            <w:r>
              <w:rPr>
                <w:b/>
              </w:rPr>
              <w:t>Screen</w:t>
            </w:r>
          </w:p>
        </w:tc>
        <w:tc>
          <w:tcPr>
            <w:tcW w:w="5386" w:type="dxa"/>
            <w:tcBorders>
              <w:top w:val="single" w:sz="4" w:space="0" w:color="000000"/>
              <w:left w:val="nil"/>
              <w:bottom w:val="single" w:sz="4" w:space="0" w:color="000000"/>
              <w:right w:val="single" w:sz="4" w:space="0" w:color="000000"/>
            </w:tcBorders>
            <w:shd w:val="clear" w:color="auto" w:fill="FFE8E1"/>
            <w:vAlign w:val="bottom"/>
          </w:tcPr>
          <w:p w14:paraId="29E6A72C" w14:textId="77777777" w:rsidR="0057779F" w:rsidRDefault="00000000">
            <w:pPr>
              <w:spacing w:after="0" w:line="240" w:lineRule="auto"/>
              <w:rPr>
                <w:b/>
              </w:rPr>
            </w:pPr>
            <w:r>
              <w:rPr>
                <w:b/>
              </w:rPr>
              <w:t>Description</w:t>
            </w:r>
          </w:p>
        </w:tc>
      </w:tr>
      <w:tr w:rsidR="0057779F" w14:paraId="7CA86460" w14:textId="77777777">
        <w:trPr>
          <w:trHeight w:val="288"/>
        </w:trPr>
        <w:tc>
          <w:tcPr>
            <w:tcW w:w="328" w:type="dxa"/>
            <w:tcBorders>
              <w:top w:val="nil"/>
              <w:left w:val="single" w:sz="4" w:space="0" w:color="000000"/>
              <w:bottom w:val="single" w:sz="4" w:space="0" w:color="000000"/>
              <w:right w:val="single" w:sz="4" w:space="0" w:color="000000"/>
            </w:tcBorders>
          </w:tcPr>
          <w:p w14:paraId="1AB76FBA" w14:textId="77777777" w:rsidR="0057779F" w:rsidRDefault="00000000">
            <w:pPr>
              <w:spacing w:after="0" w:line="240" w:lineRule="auto"/>
              <w:rPr>
                <w:color w:val="000000"/>
              </w:rPr>
            </w:pPr>
            <w:r>
              <w:rPr>
                <w:color w:val="000000"/>
              </w:rPr>
              <w:t>1</w:t>
            </w:r>
          </w:p>
        </w:tc>
        <w:tc>
          <w:tcPr>
            <w:tcW w:w="1799" w:type="dxa"/>
            <w:tcBorders>
              <w:top w:val="nil"/>
              <w:left w:val="single" w:sz="4" w:space="0" w:color="000000"/>
              <w:bottom w:val="single" w:sz="4" w:space="0" w:color="000000"/>
              <w:right w:val="single" w:sz="4" w:space="0" w:color="000000"/>
            </w:tcBorders>
            <w:shd w:val="clear" w:color="auto" w:fill="auto"/>
            <w:vAlign w:val="bottom"/>
          </w:tcPr>
          <w:p w14:paraId="0A45E9F2" w14:textId="77777777" w:rsidR="0057779F" w:rsidRDefault="00000000">
            <w:pPr>
              <w:spacing w:after="0" w:line="240" w:lineRule="auto"/>
              <w:rPr>
                <w:color w:val="000000"/>
              </w:rPr>
            </w:pPr>
            <w:r>
              <w:rPr>
                <w:color w:val="000000"/>
              </w:rPr>
              <w:t>Order Meals</w:t>
            </w:r>
          </w:p>
        </w:tc>
        <w:tc>
          <w:tcPr>
            <w:tcW w:w="1701" w:type="dxa"/>
            <w:tcBorders>
              <w:top w:val="nil"/>
              <w:left w:val="nil"/>
              <w:bottom w:val="single" w:sz="4" w:space="0" w:color="000000"/>
              <w:right w:val="single" w:sz="4" w:space="0" w:color="000000"/>
            </w:tcBorders>
            <w:shd w:val="clear" w:color="auto" w:fill="auto"/>
            <w:vAlign w:val="bottom"/>
          </w:tcPr>
          <w:p w14:paraId="372CA54F" w14:textId="77777777" w:rsidR="0057779F" w:rsidRDefault="00000000">
            <w:pPr>
              <w:spacing w:after="0" w:line="240" w:lineRule="auto"/>
              <w:rPr>
                <w:color w:val="000000"/>
              </w:rPr>
            </w:pPr>
            <w:r>
              <w:rPr>
                <w:color w:val="000000"/>
              </w:rPr>
              <w:t>Create Order</w:t>
            </w:r>
          </w:p>
        </w:tc>
        <w:tc>
          <w:tcPr>
            <w:tcW w:w="5386" w:type="dxa"/>
            <w:tcBorders>
              <w:top w:val="nil"/>
              <w:left w:val="nil"/>
              <w:bottom w:val="single" w:sz="4" w:space="0" w:color="000000"/>
              <w:right w:val="single" w:sz="4" w:space="0" w:color="000000"/>
            </w:tcBorders>
            <w:shd w:val="clear" w:color="auto" w:fill="auto"/>
            <w:vAlign w:val="bottom"/>
          </w:tcPr>
          <w:p w14:paraId="46CE8A9C" w14:textId="77777777" w:rsidR="0057779F" w:rsidRDefault="00000000">
            <w:pPr>
              <w:spacing w:after="0" w:line="240" w:lineRule="auto"/>
              <w:rPr>
                <w:color w:val="000000"/>
              </w:rPr>
            </w:pPr>
            <w:r>
              <w:rPr>
                <w:color w:val="000000"/>
              </w:rPr>
              <w:t> &lt;&lt;Screen Brief description&gt;&gt;</w:t>
            </w:r>
          </w:p>
        </w:tc>
      </w:tr>
      <w:tr w:rsidR="0057779F" w14:paraId="42718FA9" w14:textId="77777777">
        <w:trPr>
          <w:trHeight w:val="288"/>
        </w:trPr>
        <w:tc>
          <w:tcPr>
            <w:tcW w:w="328" w:type="dxa"/>
            <w:tcBorders>
              <w:top w:val="nil"/>
              <w:left w:val="single" w:sz="4" w:space="0" w:color="000000"/>
              <w:bottom w:val="single" w:sz="4" w:space="0" w:color="000000"/>
              <w:right w:val="single" w:sz="4" w:space="0" w:color="000000"/>
            </w:tcBorders>
          </w:tcPr>
          <w:p w14:paraId="631FB1AE" w14:textId="77777777" w:rsidR="0057779F" w:rsidRDefault="00000000">
            <w:pPr>
              <w:spacing w:after="0" w:line="240" w:lineRule="auto"/>
              <w:rPr>
                <w:color w:val="000000"/>
              </w:rPr>
            </w:pPr>
            <w:r>
              <w:rPr>
                <w:color w:val="000000"/>
              </w:rPr>
              <w:t>2</w:t>
            </w:r>
          </w:p>
        </w:tc>
        <w:tc>
          <w:tcPr>
            <w:tcW w:w="1799" w:type="dxa"/>
            <w:tcBorders>
              <w:top w:val="nil"/>
              <w:left w:val="single" w:sz="4" w:space="0" w:color="000000"/>
              <w:bottom w:val="single" w:sz="4" w:space="0" w:color="000000"/>
              <w:right w:val="single" w:sz="4" w:space="0" w:color="000000"/>
            </w:tcBorders>
            <w:shd w:val="clear" w:color="auto" w:fill="auto"/>
            <w:vAlign w:val="bottom"/>
          </w:tcPr>
          <w:p w14:paraId="51F05553" w14:textId="77777777" w:rsidR="0057779F" w:rsidRDefault="00000000">
            <w:pPr>
              <w:spacing w:after="0" w:line="240" w:lineRule="auto"/>
              <w:rPr>
                <w:color w:val="000000"/>
              </w:rPr>
            </w:pPr>
            <w:r>
              <w:rPr>
                <w:color w:val="000000"/>
              </w:rPr>
              <w:t>Order Meals</w:t>
            </w:r>
          </w:p>
        </w:tc>
        <w:tc>
          <w:tcPr>
            <w:tcW w:w="1701" w:type="dxa"/>
            <w:tcBorders>
              <w:top w:val="nil"/>
              <w:left w:val="nil"/>
              <w:bottom w:val="single" w:sz="4" w:space="0" w:color="000000"/>
              <w:right w:val="single" w:sz="4" w:space="0" w:color="000000"/>
            </w:tcBorders>
            <w:shd w:val="clear" w:color="auto" w:fill="auto"/>
            <w:vAlign w:val="bottom"/>
          </w:tcPr>
          <w:p w14:paraId="0C062753" w14:textId="77777777" w:rsidR="0057779F" w:rsidRDefault="00000000">
            <w:pPr>
              <w:spacing w:after="0" w:line="240" w:lineRule="auto"/>
              <w:rPr>
                <w:color w:val="000000"/>
              </w:rPr>
            </w:pPr>
            <w:r>
              <w:rPr>
                <w:color w:val="000000"/>
              </w:rPr>
              <w:t>Change Order</w:t>
            </w:r>
          </w:p>
        </w:tc>
        <w:tc>
          <w:tcPr>
            <w:tcW w:w="5386" w:type="dxa"/>
            <w:tcBorders>
              <w:top w:val="nil"/>
              <w:left w:val="nil"/>
              <w:bottom w:val="single" w:sz="4" w:space="0" w:color="000000"/>
              <w:right w:val="single" w:sz="4" w:space="0" w:color="000000"/>
            </w:tcBorders>
            <w:shd w:val="clear" w:color="auto" w:fill="auto"/>
            <w:vAlign w:val="bottom"/>
          </w:tcPr>
          <w:p w14:paraId="631F4A48" w14:textId="77777777" w:rsidR="0057779F" w:rsidRDefault="00000000">
            <w:pPr>
              <w:spacing w:after="0" w:line="240" w:lineRule="auto"/>
              <w:rPr>
                <w:color w:val="000000"/>
              </w:rPr>
            </w:pPr>
            <w:r>
              <w:rPr>
                <w:color w:val="000000"/>
              </w:rPr>
              <w:t> </w:t>
            </w:r>
          </w:p>
        </w:tc>
      </w:tr>
      <w:tr w:rsidR="0057779F" w14:paraId="0CB5FD03" w14:textId="77777777">
        <w:trPr>
          <w:trHeight w:val="288"/>
        </w:trPr>
        <w:tc>
          <w:tcPr>
            <w:tcW w:w="328" w:type="dxa"/>
            <w:tcBorders>
              <w:top w:val="nil"/>
              <w:left w:val="single" w:sz="4" w:space="0" w:color="000000"/>
              <w:bottom w:val="single" w:sz="4" w:space="0" w:color="000000"/>
              <w:right w:val="single" w:sz="4" w:space="0" w:color="000000"/>
            </w:tcBorders>
          </w:tcPr>
          <w:p w14:paraId="19A128A1" w14:textId="77777777" w:rsidR="0057779F" w:rsidRDefault="00000000">
            <w:pPr>
              <w:spacing w:after="0" w:line="240" w:lineRule="auto"/>
              <w:rPr>
                <w:color w:val="000000"/>
              </w:rPr>
            </w:pPr>
            <w:r>
              <w:rPr>
                <w:color w:val="000000"/>
              </w:rPr>
              <w:t>3</w:t>
            </w:r>
          </w:p>
        </w:tc>
        <w:tc>
          <w:tcPr>
            <w:tcW w:w="1799" w:type="dxa"/>
            <w:tcBorders>
              <w:top w:val="nil"/>
              <w:left w:val="single" w:sz="4" w:space="0" w:color="000000"/>
              <w:bottom w:val="single" w:sz="4" w:space="0" w:color="000000"/>
              <w:right w:val="single" w:sz="4" w:space="0" w:color="000000"/>
            </w:tcBorders>
            <w:shd w:val="clear" w:color="auto" w:fill="auto"/>
            <w:vAlign w:val="bottom"/>
          </w:tcPr>
          <w:p w14:paraId="56A060FC" w14:textId="77777777" w:rsidR="0057779F" w:rsidRDefault="00000000">
            <w:pPr>
              <w:spacing w:after="0" w:line="240" w:lineRule="auto"/>
              <w:rPr>
                <w:color w:val="000000"/>
              </w:rPr>
            </w:pPr>
            <w:r>
              <w:rPr>
                <w:color w:val="000000"/>
              </w:rPr>
              <w:t>..</w:t>
            </w:r>
          </w:p>
        </w:tc>
        <w:tc>
          <w:tcPr>
            <w:tcW w:w="1701" w:type="dxa"/>
            <w:tcBorders>
              <w:top w:val="nil"/>
              <w:left w:val="nil"/>
              <w:bottom w:val="single" w:sz="4" w:space="0" w:color="000000"/>
              <w:right w:val="single" w:sz="4" w:space="0" w:color="000000"/>
            </w:tcBorders>
            <w:shd w:val="clear" w:color="auto" w:fill="auto"/>
            <w:vAlign w:val="bottom"/>
          </w:tcPr>
          <w:p w14:paraId="61B57BBC" w14:textId="77777777" w:rsidR="0057779F" w:rsidRDefault="0057779F">
            <w:pPr>
              <w:spacing w:after="0" w:line="240" w:lineRule="auto"/>
              <w:rPr>
                <w:color w:val="000000"/>
              </w:rPr>
            </w:pPr>
          </w:p>
        </w:tc>
        <w:tc>
          <w:tcPr>
            <w:tcW w:w="5386" w:type="dxa"/>
            <w:tcBorders>
              <w:top w:val="nil"/>
              <w:left w:val="nil"/>
              <w:bottom w:val="single" w:sz="4" w:space="0" w:color="000000"/>
              <w:right w:val="single" w:sz="4" w:space="0" w:color="000000"/>
            </w:tcBorders>
            <w:shd w:val="clear" w:color="auto" w:fill="auto"/>
            <w:vAlign w:val="bottom"/>
          </w:tcPr>
          <w:p w14:paraId="0A58D37C" w14:textId="77777777" w:rsidR="0057779F" w:rsidRDefault="0057779F">
            <w:pPr>
              <w:spacing w:after="0" w:line="240" w:lineRule="auto"/>
              <w:rPr>
                <w:color w:val="000000"/>
              </w:rPr>
            </w:pPr>
          </w:p>
        </w:tc>
      </w:tr>
    </w:tbl>
    <w:p w14:paraId="3CB82213" w14:textId="77777777" w:rsidR="0057779F" w:rsidRDefault="0057779F"/>
    <w:p w14:paraId="7EFFFF67" w14:textId="77777777" w:rsidR="0057779F" w:rsidRDefault="00000000">
      <w:pPr>
        <w:pStyle w:val="Heading3"/>
      </w:pPr>
      <w:bookmarkStart w:id="35" w:name="_heading=h.1pxezwc" w:colFirst="0" w:colLast="0"/>
      <w:bookmarkEnd w:id="35"/>
      <w:r>
        <w:t>3.1.3 Screen Authorization</w:t>
      </w:r>
    </w:p>
    <w:p w14:paraId="3DF5FDB7" w14:textId="77777777" w:rsidR="0057779F" w:rsidRDefault="00000000">
      <w:pPr>
        <w:jc w:val="both"/>
        <w:rPr>
          <w:i/>
          <w:color w:val="0000FF"/>
        </w:rPr>
      </w:pPr>
      <w:r>
        <w:rPr>
          <w:i/>
          <w:color w:val="0000FF"/>
        </w:rPr>
        <w:t>[Provide the system roles authorization to the system features (down to screens, and event to the screen activities if applicable) in the table form as below – replace Role-Name1, Role-Name2,… with your specific system user role names]</w:t>
      </w:r>
    </w:p>
    <w:tbl>
      <w:tblPr>
        <w:tblStyle w:val="a6"/>
        <w:tblW w:w="9214"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1417"/>
        <w:gridCol w:w="1418"/>
        <w:gridCol w:w="1559"/>
        <w:gridCol w:w="1701"/>
      </w:tblGrid>
      <w:tr w:rsidR="0057779F" w14:paraId="5342E871" w14:textId="77777777">
        <w:trPr>
          <w:trHeight w:val="288"/>
        </w:trPr>
        <w:tc>
          <w:tcPr>
            <w:tcW w:w="3119" w:type="dxa"/>
            <w:shd w:val="clear" w:color="auto" w:fill="FFE8E1"/>
            <w:vAlign w:val="bottom"/>
          </w:tcPr>
          <w:p w14:paraId="21133385" w14:textId="77777777" w:rsidR="0057779F" w:rsidRDefault="00000000">
            <w:pPr>
              <w:spacing w:after="0"/>
              <w:rPr>
                <w:b/>
              </w:rPr>
            </w:pPr>
            <w:r>
              <w:rPr>
                <w:b/>
              </w:rPr>
              <w:t>Screen</w:t>
            </w:r>
          </w:p>
        </w:tc>
        <w:tc>
          <w:tcPr>
            <w:tcW w:w="1417" w:type="dxa"/>
            <w:shd w:val="clear" w:color="auto" w:fill="FFE8E1"/>
            <w:vAlign w:val="bottom"/>
          </w:tcPr>
          <w:p w14:paraId="78AC2737" w14:textId="77777777" w:rsidR="0057779F" w:rsidRDefault="00000000">
            <w:pPr>
              <w:spacing w:after="0"/>
              <w:jc w:val="center"/>
              <w:rPr>
                <w:b/>
              </w:rPr>
            </w:pPr>
            <w:r>
              <w:rPr>
                <w:b/>
              </w:rPr>
              <w:t>Role-Name1</w:t>
            </w:r>
          </w:p>
        </w:tc>
        <w:tc>
          <w:tcPr>
            <w:tcW w:w="1418" w:type="dxa"/>
            <w:shd w:val="clear" w:color="auto" w:fill="FFE8E1"/>
          </w:tcPr>
          <w:p w14:paraId="7F696821" w14:textId="77777777" w:rsidR="0057779F" w:rsidRDefault="00000000">
            <w:pPr>
              <w:spacing w:after="0"/>
              <w:jc w:val="center"/>
              <w:rPr>
                <w:b/>
              </w:rPr>
            </w:pPr>
            <w:r>
              <w:rPr>
                <w:b/>
              </w:rPr>
              <w:t>Role-Name2</w:t>
            </w:r>
          </w:p>
        </w:tc>
        <w:tc>
          <w:tcPr>
            <w:tcW w:w="1559" w:type="dxa"/>
            <w:shd w:val="clear" w:color="auto" w:fill="FFE8E1"/>
          </w:tcPr>
          <w:p w14:paraId="09CCC3A3" w14:textId="77777777" w:rsidR="0057779F" w:rsidRDefault="00000000">
            <w:pPr>
              <w:spacing w:after="0"/>
              <w:jc w:val="center"/>
              <w:rPr>
                <w:b/>
              </w:rPr>
            </w:pPr>
            <w:r>
              <w:rPr>
                <w:b/>
              </w:rPr>
              <w:t>Role-Name3</w:t>
            </w:r>
          </w:p>
        </w:tc>
        <w:tc>
          <w:tcPr>
            <w:tcW w:w="1701" w:type="dxa"/>
            <w:shd w:val="clear" w:color="auto" w:fill="FFE8E1"/>
          </w:tcPr>
          <w:p w14:paraId="0F79EB41" w14:textId="77777777" w:rsidR="0057779F" w:rsidRDefault="00000000">
            <w:pPr>
              <w:spacing w:after="0"/>
              <w:jc w:val="center"/>
              <w:rPr>
                <w:b/>
              </w:rPr>
            </w:pPr>
            <w:r>
              <w:rPr>
                <w:b/>
              </w:rPr>
              <w:t>…</w:t>
            </w:r>
          </w:p>
        </w:tc>
      </w:tr>
      <w:tr w:rsidR="0057779F" w14:paraId="47B6FCB1" w14:textId="77777777">
        <w:trPr>
          <w:trHeight w:val="288"/>
        </w:trPr>
        <w:tc>
          <w:tcPr>
            <w:tcW w:w="3119" w:type="dxa"/>
            <w:shd w:val="clear" w:color="auto" w:fill="auto"/>
            <w:vAlign w:val="bottom"/>
          </w:tcPr>
          <w:p w14:paraId="48DC09FF" w14:textId="77777777" w:rsidR="0057779F" w:rsidRDefault="00000000">
            <w:pPr>
              <w:spacing w:after="0"/>
              <w:rPr>
                <w:color w:val="000000"/>
              </w:rPr>
            </w:pPr>
            <w:r>
              <w:rPr>
                <w:color w:val="000000"/>
              </w:rPr>
              <w:t>&lt;&lt;Screen Name1&gt;&gt;</w:t>
            </w:r>
          </w:p>
        </w:tc>
        <w:tc>
          <w:tcPr>
            <w:tcW w:w="1417" w:type="dxa"/>
            <w:shd w:val="clear" w:color="auto" w:fill="auto"/>
            <w:vAlign w:val="bottom"/>
          </w:tcPr>
          <w:p w14:paraId="3C785866" w14:textId="77777777" w:rsidR="0057779F" w:rsidRDefault="00000000">
            <w:pPr>
              <w:spacing w:after="0"/>
              <w:jc w:val="center"/>
              <w:rPr>
                <w:color w:val="000000"/>
              </w:rPr>
            </w:pPr>
            <w:r>
              <w:rPr>
                <w:color w:val="000000"/>
              </w:rPr>
              <w:t>X</w:t>
            </w:r>
          </w:p>
        </w:tc>
        <w:tc>
          <w:tcPr>
            <w:tcW w:w="1418" w:type="dxa"/>
          </w:tcPr>
          <w:p w14:paraId="6FE415F2" w14:textId="77777777" w:rsidR="0057779F" w:rsidRDefault="0057779F">
            <w:pPr>
              <w:spacing w:after="0"/>
              <w:jc w:val="center"/>
              <w:rPr>
                <w:color w:val="000000"/>
              </w:rPr>
            </w:pPr>
          </w:p>
        </w:tc>
        <w:tc>
          <w:tcPr>
            <w:tcW w:w="1559" w:type="dxa"/>
          </w:tcPr>
          <w:p w14:paraId="1C2ADD67" w14:textId="77777777" w:rsidR="0057779F" w:rsidRDefault="00000000">
            <w:pPr>
              <w:spacing w:after="0"/>
              <w:jc w:val="center"/>
              <w:rPr>
                <w:color w:val="000000"/>
              </w:rPr>
            </w:pPr>
            <w:r>
              <w:rPr>
                <w:color w:val="000000"/>
              </w:rPr>
              <w:t>X</w:t>
            </w:r>
          </w:p>
        </w:tc>
        <w:tc>
          <w:tcPr>
            <w:tcW w:w="1701" w:type="dxa"/>
          </w:tcPr>
          <w:p w14:paraId="337C6EE4" w14:textId="77777777" w:rsidR="0057779F" w:rsidRDefault="00000000">
            <w:pPr>
              <w:spacing w:after="0"/>
              <w:jc w:val="center"/>
              <w:rPr>
                <w:color w:val="000000"/>
              </w:rPr>
            </w:pPr>
            <w:r>
              <w:rPr>
                <w:color w:val="000000"/>
              </w:rPr>
              <w:t>X</w:t>
            </w:r>
          </w:p>
        </w:tc>
      </w:tr>
      <w:tr w:rsidR="0057779F" w14:paraId="5263B71D" w14:textId="77777777">
        <w:trPr>
          <w:trHeight w:val="288"/>
        </w:trPr>
        <w:tc>
          <w:tcPr>
            <w:tcW w:w="3119" w:type="dxa"/>
            <w:shd w:val="clear" w:color="auto" w:fill="auto"/>
            <w:vAlign w:val="bottom"/>
          </w:tcPr>
          <w:p w14:paraId="5208E04D" w14:textId="77777777" w:rsidR="0057779F" w:rsidRDefault="00000000">
            <w:pPr>
              <w:spacing w:after="0"/>
              <w:rPr>
                <w:color w:val="000000"/>
              </w:rPr>
            </w:pPr>
            <w:r>
              <w:rPr>
                <w:color w:val="000000"/>
              </w:rPr>
              <w:t xml:space="preserve">    &lt;&lt;Screen Activity&gt;&gt;</w:t>
            </w:r>
          </w:p>
        </w:tc>
        <w:tc>
          <w:tcPr>
            <w:tcW w:w="1417" w:type="dxa"/>
            <w:shd w:val="clear" w:color="auto" w:fill="auto"/>
            <w:vAlign w:val="bottom"/>
          </w:tcPr>
          <w:p w14:paraId="3991C72F" w14:textId="77777777" w:rsidR="0057779F" w:rsidRDefault="0057779F">
            <w:pPr>
              <w:spacing w:after="0"/>
              <w:jc w:val="center"/>
              <w:rPr>
                <w:color w:val="000000"/>
              </w:rPr>
            </w:pPr>
          </w:p>
        </w:tc>
        <w:tc>
          <w:tcPr>
            <w:tcW w:w="1418" w:type="dxa"/>
          </w:tcPr>
          <w:p w14:paraId="28932E6B" w14:textId="77777777" w:rsidR="0057779F" w:rsidRDefault="0057779F">
            <w:pPr>
              <w:spacing w:after="0"/>
              <w:jc w:val="center"/>
              <w:rPr>
                <w:color w:val="000000"/>
              </w:rPr>
            </w:pPr>
          </w:p>
        </w:tc>
        <w:tc>
          <w:tcPr>
            <w:tcW w:w="1559" w:type="dxa"/>
          </w:tcPr>
          <w:p w14:paraId="31687844" w14:textId="77777777" w:rsidR="0057779F" w:rsidRDefault="00000000">
            <w:pPr>
              <w:spacing w:after="0"/>
              <w:jc w:val="center"/>
              <w:rPr>
                <w:color w:val="000000"/>
              </w:rPr>
            </w:pPr>
            <w:r>
              <w:rPr>
                <w:color w:val="000000"/>
              </w:rPr>
              <w:t>X</w:t>
            </w:r>
          </w:p>
        </w:tc>
        <w:tc>
          <w:tcPr>
            <w:tcW w:w="1701" w:type="dxa"/>
          </w:tcPr>
          <w:p w14:paraId="0FDAA7CA" w14:textId="77777777" w:rsidR="0057779F" w:rsidRDefault="00000000">
            <w:pPr>
              <w:spacing w:after="0"/>
              <w:jc w:val="center"/>
              <w:rPr>
                <w:color w:val="000000"/>
              </w:rPr>
            </w:pPr>
            <w:r>
              <w:rPr>
                <w:color w:val="000000"/>
              </w:rPr>
              <w:t>X</w:t>
            </w:r>
          </w:p>
        </w:tc>
      </w:tr>
      <w:tr w:rsidR="0057779F" w14:paraId="2DD1B06D" w14:textId="77777777">
        <w:trPr>
          <w:trHeight w:val="288"/>
        </w:trPr>
        <w:tc>
          <w:tcPr>
            <w:tcW w:w="3119" w:type="dxa"/>
            <w:shd w:val="clear" w:color="auto" w:fill="auto"/>
            <w:vAlign w:val="bottom"/>
          </w:tcPr>
          <w:p w14:paraId="5674BF5B" w14:textId="77777777" w:rsidR="0057779F" w:rsidRDefault="00000000">
            <w:pPr>
              <w:spacing w:after="0"/>
              <w:rPr>
                <w:color w:val="000000"/>
              </w:rPr>
            </w:pPr>
            <w:r>
              <w:rPr>
                <w:color w:val="000000"/>
              </w:rPr>
              <w:t>&lt;&lt;Screen Name2&gt;&gt;</w:t>
            </w:r>
          </w:p>
        </w:tc>
        <w:tc>
          <w:tcPr>
            <w:tcW w:w="1417" w:type="dxa"/>
            <w:shd w:val="clear" w:color="auto" w:fill="auto"/>
            <w:vAlign w:val="bottom"/>
          </w:tcPr>
          <w:p w14:paraId="57DDEE82" w14:textId="77777777" w:rsidR="0057779F" w:rsidRDefault="00000000">
            <w:pPr>
              <w:spacing w:after="0"/>
              <w:jc w:val="center"/>
              <w:rPr>
                <w:color w:val="000000"/>
              </w:rPr>
            </w:pPr>
            <w:r>
              <w:rPr>
                <w:color w:val="000000"/>
              </w:rPr>
              <w:t>X</w:t>
            </w:r>
          </w:p>
        </w:tc>
        <w:tc>
          <w:tcPr>
            <w:tcW w:w="1418" w:type="dxa"/>
          </w:tcPr>
          <w:p w14:paraId="7813D301" w14:textId="77777777" w:rsidR="0057779F" w:rsidRDefault="0057779F">
            <w:pPr>
              <w:spacing w:after="0"/>
              <w:jc w:val="center"/>
              <w:rPr>
                <w:color w:val="000000"/>
              </w:rPr>
            </w:pPr>
          </w:p>
        </w:tc>
        <w:tc>
          <w:tcPr>
            <w:tcW w:w="1559" w:type="dxa"/>
          </w:tcPr>
          <w:p w14:paraId="2B92CF24" w14:textId="77777777" w:rsidR="0057779F" w:rsidRDefault="00000000">
            <w:pPr>
              <w:spacing w:after="0"/>
              <w:jc w:val="center"/>
              <w:rPr>
                <w:color w:val="000000"/>
              </w:rPr>
            </w:pPr>
            <w:r>
              <w:rPr>
                <w:color w:val="000000"/>
              </w:rPr>
              <w:t>X</w:t>
            </w:r>
          </w:p>
        </w:tc>
        <w:tc>
          <w:tcPr>
            <w:tcW w:w="1701" w:type="dxa"/>
          </w:tcPr>
          <w:p w14:paraId="3A2162A2" w14:textId="77777777" w:rsidR="0057779F" w:rsidRDefault="0057779F">
            <w:pPr>
              <w:spacing w:after="0"/>
              <w:jc w:val="center"/>
              <w:rPr>
                <w:color w:val="000000"/>
              </w:rPr>
            </w:pPr>
          </w:p>
        </w:tc>
      </w:tr>
      <w:tr w:rsidR="0057779F" w14:paraId="38DDFE1D" w14:textId="77777777">
        <w:trPr>
          <w:trHeight w:val="288"/>
        </w:trPr>
        <w:tc>
          <w:tcPr>
            <w:tcW w:w="3119" w:type="dxa"/>
            <w:shd w:val="clear" w:color="auto" w:fill="auto"/>
            <w:vAlign w:val="bottom"/>
          </w:tcPr>
          <w:p w14:paraId="606A1BB0" w14:textId="77777777" w:rsidR="0057779F" w:rsidRDefault="00000000">
            <w:pPr>
              <w:spacing w:after="0"/>
              <w:rPr>
                <w:color w:val="000000"/>
              </w:rPr>
            </w:pPr>
            <w:r>
              <w:rPr>
                <w:color w:val="000000"/>
              </w:rPr>
              <w:t xml:space="preserve">    Query All Data</w:t>
            </w:r>
          </w:p>
        </w:tc>
        <w:tc>
          <w:tcPr>
            <w:tcW w:w="1417" w:type="dxa"/>
            <w:shd w:val="clear" w:color="auto" w:fill="auto"/>
            <w:vAlign w:val="bottom"/>
          </w:tcPr>
          <w:p w14:paraId="61B523D3" w14:textId="77777777" w:rsidR="0057779F" w:rsidRDefault="00000000">
            <w:pPr>
              <w:spacing w:after="0"/>
              <w:jc w:val="center"/>
              <w:rPr>
                <w:color w:val="000000"/>
              </w:rPr>
            </w:pPr>
            <w:r>
              <w:rPr>
                <w:color w:val="000000"/>
              </w:rPr>
              <w:t>X</w:t>
            </w:r>
          </w:p>
        </w:tc>
        <w:tc>
          <w:tcPr>
            <w:tcW w:w="1418" w:type="dxa"/>
          </w:tcPr>
          <w:p w14:paraId="7D2C3D46" w14:textId="77777777" w:rsidR="0057779F" w:rsidRDefault="0057779F">
            <w:pPr>
              <w:spacing w:after="0"/>
              <w:jc w:val="center"/>
              <w:rPr>
                <w:color w:val="000000"/>
              </w:rPr>
            </w:pPr>
          </w:p>
        </w:tc>
        <w:tc>
          <w:tcPr>
            <w:tcW w:w="1559" w:type="dxa"/>
          </w:tcPr>
          <w:p w14:paraId="2537AEA7" w14:textId="77777777" w:rsidR="0057779F" w:rsidRDefault="0057779F">
            <w:pPr>
              <w:spacing w:after="0"/>
              <w:jc w:val="center"/>
              <w:rPr>
                <w:color w:val="000000"/>
              </w:rPr>
            </w:pPr>
          </w:p>
        </w:tc>
        <w:tc>
          <w:tcPr>
            <w:tcW w:w="1701" w:type="dxa"/>
          </w:tcPr>
          <w:p w14:paraId="6433F8D5" w14:textId="77777777" w:rsidR="0057779F" w:rsidRDefault="0057779F">
            <w:pPr>
              <w:spacing w:after="0"/>
              <w:jc w:val="center"/>
              <w:rPr>
                <w:color w:val="000000"/>
              </w:rPr>
            </w:pPr>
          </w:p>
        </w:tc>
      </w:tr>
      <w:tr w:rsidR="0057779F" w14:paraId="1BE8A686" w14:textId="77777777">
        <w:trPr>
          <w:trHeight w:val="288"/>
        </w:trPr>
        <w:tc>
          <w:tcPr>
            <w:tcW w:w="3119" w:type="dxa"/>
            <w:shd w:val="clear" w:color="auto" w:fill="auto"/>
            <w:vAlign w:val="bottom"/>
          </w:tcPr>
          <w:p w14:paraId="376A663E" w14:textId="77777777" w:rsidR="0057779F" w:rsidRDefault="00000000">
            <w:pPr>
              <w:spacing w:after="0"/>
              <w:rPr>
                <w:color w:val="000000"/>
              </w:rPr>
            </w:pPr>
            <w:r>
              <w:rPr>
                <w:color w:val="000000"/>
              </w:rPr>
              <w:t xml:space="preserve">    Query Own Data</w:t>
            </w:r>
          </w:p>
        </w:tc>
        <w:tc>
          <w:tcPr>
            <w:tcW w:w="1417" w:type="dxa"/>
            <w:shd w:val="clear" w:color="auto" w:fill="auto"/>
            <w:vAlign w:val="bottom"/>
          </w:tcPr>
          <w:p w14:paraId="07E12BD9" w14:textId="77777777" w:rsidR="0057779F" w:rsidRDefault="0057779F">
            <w:pPr>
              <w:spacing w:after="0"/>
              <w:jc w:val="center"/>
              <w:rPr>
                <w:color w:val="000000"/>
              </w:rPr>
            </w:pPr>
          </w:p>
        </w:tc>
        <w:tc>
          <w:tcPr>
            <w:tcW w:w="1418" w:type="dxa"/>
          </w:tcPr>
          <w:p w14:paraId="645BD6B5" w14:textId="77777777" w:rsidR="0057779F" w:rsidRDefault="0057779F">
            <w:pPr>
              <w:spacing w:after="0"/>
              <w:jc w:val="center"/>
              <w:rPr>
                <w:color w:val="000000"/>
              </w:rPr>
            </w:pPr>
          </w:p>
        </w:tc>
        <w:tc>
          <w:tcPr>
            <w:tcW w:w="1559" w:type="dxa"/>
          </w:tcPr>
          <w:p w14:paraId="3248C468" w14:textId="77777777" w:rsidR="0057779F" w:rsidRDefault="00000000">
            <w:pPr>
              <w:spacing w:after="0"/>
              <w:jc w:val="center"/>
              <w:rPr>
                <w:color w:val="000000"/>
              </w:rPr>
            </w:pPr>
            <w:r>
              <w:rPr>
                <w:color w:val="000000"/>
              </w:rPr>
              <w:t>X</w:t>
            </w:r>
          </w:p>
        </w:tc>
        <w:tc>
          <w:tcPr>
            <w:tcW w:w="1701" w:type="dxa"/>
          </w:tcPr>
          <w:p w14:paraId="2CA39DC7" w14:textId="77777777" w:rsidR="0057779F" w:rsidRDefault="0057779F">
            <w:pPr>
              <w:spacing w:after="0"/>
              <w:jc w:val="center"/>
              <w:rPr>
                <w:color w:val="000000"/>
              </w:rPr>
            </w:pPr>
          </w:p>
        </w:tc>
      </w:tr>
      <w:tr w:rsidR="0057779F" w14:paraId="6A93FA72" w14:textId="77777777">
        <w:trPr>
          <w:trHeight w:val="288"/>
        </w:trPr>
        <w:tc>
          <w:tcPr>
            <w:tcW w:w="3119" w:type="dxa"/>
            <w:shd w:val="clear" w:color="auto" w:fill="auto"/>
            <w:vAlign w:val="bottom"/>
          </w:tcPr>
          <w:p w14:paraId="4749243E" w14:textId="77777777" w:rsidR="0057779F" w:rsidRDefault="00000000">
            <w:pPr>
              <w:spacing w:after="0"/>
              <w:rPr>
                <w:color w:val="000000"/>
              </w:rPr>
            </w:pPr>
            <w:r>
              <w:rPr>
                <w:color w:val="000000"/>
              </w:rPr>
              <w:t xml:space="preserve">    Query Managed Data</w:t>
            </w:r>
          </w:p>
        </w:tc>
        <w:tc>
          <w:tcPr>
            <w:tcW w:w="1417" w:type="dxa"/>
            <w:shd w:val="clear" w:color="auto" w:fill="auto"/>
            <w:vAlign w:val="bottom"/>
          </w:tcPr>
          <w:p w14:paraId="5C0035E3" w14:textId="77777777" w:rsidR="0057779F" w:rsidRDefault="0057779F">
            <w:pPr>
              <w:spacing w:after="0"/>
              <w:jc w:val="center"/>
              <w:rPr>
                <w:color w:val="000000"/>
              </w:rPr>
            </w:pPr>
          </w:p>
        </w:tc>
        <w:tc>
          <w:tcPr>
            <w:tcW w:w="1418" w:type="dxa"/>
          </w:tcPr>
          <w:p w14:paraId="0F203DBA" w14:textId="77777777" w:rsidR="0057779F" w:rsidRDefault="0057779F">
            <w:pPr>
              <w:spacing w:after="0"/>
              <w:jc w:val="center"/>
              <w:rPr>
                <w:color w:val="000000"/>
              </w:rPr>
            </w:pPr>
          </w:p>
        </w:tc>
        <w:tc>
          <w:tcPr>
            <w:tcW w:w="1559" w:type="dxa"/>
          </w:tcPr>
          <w:p w14:paraId="62ECD080" w14:textId="77777777" w:rsidR="0057779F" w:rsidRDefault="00000000">
            <w:pPr>
              <w:spacing w:after="0"/>
              <w:jc w:val="center"/>
              <w:rPr>
                <w:color w:val="000000"/>
              </w:rPr>
            </w:pPr>
            <w:r>
              <w:rPr>
                <w:color w:val="000000"/>
              </w:rPr>
              <w:t>X</w:t>
            </w:r>
          </w:p>
        </w:tc>
        <w:tc>
          <w:tcPr>
            <w:tcW w:w="1701" w:type="dxa"/>
          </w:tcPr>
          <w:p w14:paraId="3207A6BA" w14:textId="77777777" w:rsidR="0057779F" w:rsidRDefault="0057779F">
            <w:pPr>
              <w:spacing w:after="0"/>
              <w:jc w:val="center"/>
              <w:rPr>
                <w:color w:val="000000"/>
              </w:rPr>
            </w:pPr>
          </w:p>
        </w:tc>
      </w:tr>
      <w:tr w:rsidR="0057779F" w14:paraId="32D436C8" w14:textId="77777777">
        <w:trPr>
          <w:trHeight w:val="288"/>
        </w:trPr>
        <w:tc>
          <w:tcPr>
            <w:tcW w:w="3119" w:type="dxa"/>
            <w:shd w:val="clear" w:color="auto" w:fill="auto"/>
            <w:vAlign w:val="bottom"/>
          </w:tcPr>
          <w:p w14:paraId="49FBCF31" w14:textId="77777777" w:rsidR="0057779F" w:rsidRDefault="00000000">
            <w:pPr>
              <w:spacing w:after="0"/>
              <w:rPr>
                <w:color w:val="000000"/>
              </w:rPr>
            </w:pPr>
            <w:r>
              <w:rPr>
                <w:color w:val="000000"/>
              </w:rPr>
              <w:t xml:space="preserve">    Add New Data</w:t>
            </w:r>
          </w:p>
        </w:tc>
        <w:tc>
          <w:tcPr>
            <w:tcW w:w="1417" w:type="dxa"/>
            <w:shd w:val="clear" w:color="auto" w:fill="auto"/>
            <w:vAlign w:val="bottom"/>
          </w:tcPr>
          <w:p w14:paraId="5C48543B" w14:textId="77777777" w:rsidR="0057779F" w:rsidRDefault="0057779F">
            <w:pPr>
              <w:spacing w:after="0"/>
              <w:jc w:val="center"/>
              <w:rPr>
                <w:color w:val="000000"/>
              </w:rPr>
            </w:pPr>
          </w:p>
        </w:tc>
        <w:tc>
          <w:tcPr>
            <w:tcW w:w="1418" w:type="dxa"/>
          </w:tcPr>
          <w:p w14:paraId="5DD43592" w14:textId="77777777" w:rsidR="0057779F" w:rsidRDefault="0057779F">
            <w:pPr>
              <w:spacing w:after="0"/>
              <w:jc w:val="center"/>
              <w:rPr>
                <w:color w:val="000000"/>
              </w:rPr>
            </w:pPr>
          </w:p>
        </w:tc>
        <w:tc>
          <w:tcPr>
            <w:tcW w:w="1559" w:type="dxa"/>
          </w:tcPr>
          <w:p w14:paraId="31180F96" w14:textId="77777777" w:rsidR="0057779F" w:rsidRDefault="00000000">
            <w:pPr>
              <w:spacing w:after="0"/>
              <w:jc w:val="center"/>
              <w:rPr>
                <w:color w:val="000000"/>
              </w:rPr>
            </w:pPr>
            <w:r>
              <w:rPr>
                <w:color w:val="000000"/>
              </w:rPr>
              <w:t>X</w:t>
            </w:r>
          </w:p>
        </w:tc>
        <w:tc>
          <w:tcPr>
            <w:tcW w:w="1701" w:type="dxa"/>
          </w:tcPr>
          <w:p w14:paraId="031AB667" w14:textId="77777777" w:rsidR="0057779F" w:rsidRDefault="00000000">
            <w:pPr>
              <w:spacing w:after="0"/>
              <w:jc w:val="center"/>
              <w:rPr>
                <w:color w:val="000000"/>
              </w:rPr>
            </w:pPr>
            <w:r>
              <w:rPr>
                <w:color w:val="000000"/>
              </w:rPr>
              <w:t>X</w:t>
            </w:r>
          </w:p>
        </w:tc>
      </w:tr>
      <w:tr w:rsidR="0057779F" w14:paraId="5531600A" w14:textId="77777777">
        <w:trPr>
          <w:trHeight w:val="288"/>
        </w:trPr>
        <w:tc>
          <w:tcPr>
            <w:tcW w:w="3119" w:type="dxa"/>
            <w:shd w:val="clear" w:color="auto" w:fill="auto"/>
            <w:vAlign w:val="bottom"/>
          </w:tcPr>
          <w:p w14:paraId="12465454" w14:textId="77777777" w:rsidR="0057779F" w:rsidRDefault="00000000">
            <w:pPr>
              <w:spacing w:after="0"/>
              <w:rPr>
                <w:color w:val="000000"/>
              </w:rPr>
            </w:pPr>
            <w:r>
              <w:rPr>
                <w:color w:val="000000"/>
              </w:rPr>
              <w:lastRenderedPageBreak/>
              <w:t xml:space="preserve">    Update All Data</w:t>
            </w:r>
          </w:p>
        </w:tc>
        <w:tc>
          <w:tcPr>
            <w:tcW w:w="1417" w:type="dxa"/>
            <w:shd w:val="clear" w:color="auto" w:fill="auto"/>
            <w:vAlign w:val="bottom"/>
          </w:tcPr>
          <w:p w14:paraId="2F1DD170" w14:textId="77777777" w:rsidR="0057779F" w:rsidRDefault="0057779F">
            <w:pPr>
              <w:spacing w:after="0"/>
              <w:jc w:val="center"/>
              <w:rPr>
                <w:color w:val="000000"/>
              </w:rPr>
            </w:pPr>
          </w:p>
        </w:tc>
        <w:tc>
          <w:tcPr>
            <w:tcW w:w="1418" w:type="dxa"/>
          </w:tcPr>
          <w:p w14:paraId="25F89500" w14:textId="77777777" w:rsidR="0057779F" w:rsidRDefault="0057779F">
            <w:pPr>
              <w:spacing w:after="0"/>
              <w:jc w:val="center"/>
              <w:rPr>
                <w:color w:val="000000"/>
              </w:rPr>
            </w:pPr>
          </w:p>
        </w:tc>
        <w:tc>
          <w:tcPr>
            <w:tcW w:w="1559" w:type="dxa"/>
          </w:tcPr>
          <w:p w14:paraId="4C78D646" w14:textId="77777777" w:rsidR="0057779F" w:rsidRDefault="0057779F">
            <w:pPr>
              <w:spacing w:after="0"/>
              <w:jc w:val="center"/>
              <w:rPr>
                <w:color w:val="000000"/>
              </w:rPr>
            </w:pPr>
          </w:p>
        </w:tc>
        <w:tc>
          <w:tcPr>
            <w:tcW w:w="1701" w:type="dxa"/>
          </w:tcPr>
          <w:p w14:paraId="52C11AE3" w14:textId="77777777" w:rsidR="0057779F" w:rsidRDefault="00000000">
            <w:pPr>
              <w:spacing w:after="0"/>
              <w:jc w:val="center"/>
              <w:rPr>
                <w:color w:val="000000"/>
              </w:rPr>
            </w:pPr>
            <w:r>
              <w:rPr>
                <w:color w:val="000000"/>
              </w:rPr>
              <w:t>X</w:t>
            </w:r>
          </w:p>
        </w:tc>
      </w:tr>
      <w:tr w:rsidR="0057779F" w14:paraId="666EE04C" w14:textId="77777777">
        <w:trPr>
          <w:trHeight w:val="288"/>
        </w:trPr>
        <w:tc>
          <w:tcPr>
            <w:tcW w:w="3119" w:type="dxa"/>
            <w:shd w:val="clear" w:color="auto" w:fill="auto"/>
            <w:vAlign w:val="bottom"/>
          </w:tcPr>
          <w:p w14:paraId="623E36D9" w14:textId="77777777" w:rsidR="0057779F" w:rsidRDefault="00000000">
            <w:pPr>
              <w:spacing w:after="0"/>
              <w:rPr>
                <w:color w:val="000000"/>
              </w:rPr>
            </w:pPr>
            <w:r>
              <w:rPr>
                <w:color w:val="000000"/>
              </w:rPr>
              <w:t xml:space="preserve">    Update Own Data</w:t>
            </w:r>
          </w:p>
        </w:tc>
        <w:tc>
          <w:tcPr>
            <w:tcW w:w="1417" w:type="dxa"/>
            <w:shd w:val="clear" w:color="auto" w:fill="auto"/>
            <w:vAlign w:val="bottom"/>
          </w:tcPr>
          <w:p w14:paraId="07CB0D29" w14:textId="77777777" w:rsidR="0057779F" w:rsidRDefault="0057779F">
            <w:pPr>
              <w:spacing w:after="0"/>
              <w:jc w:val="center"/>
              <w:rPr>
                <w:color w:val="000000"/>
              </w:rPr>
            </w:pPr>
          </w:p>
        </w:tc>
        <w:tc>
          <w:tcPr>
            <w:tcW w:w="1418" w:type="dxa"/>
          </w:tcPr>
          <w:p w14:paraId="13C487B5" w14:textId="77777777" w:rsidR="0057779F" w:rsidRDefault="0057779F">
            <w:pPr>
              <w:spacing w:after="0"/>
              <w:jc w:val="center"/>
              <w:rPr>
                <w:color w:val="000000"/>
              </w:rPr>
            </w:pPr>
          </w:p>
        </w:tc>
        <w:tc>
          <w:tcPr>
            <w:tcW w:w="1559" w:type="dxa"/>
          </w:tcPr>
          <w:p w14:paraId="7596EBDD" w14:textId="77777777" w:rsidR="0057779F" w:rsidRDefault="0057779F">
            <w:pPr>
              <w:spacing w:after="0"/>
              <w:jc w:val="center"/>
              <w:rPr>
                <w:color w:val="000000"/>
              </w:rPr>
            </w:pPr>
          </w:p>
        </w:tc>
        <w:tc>
          <w:tcPr>
            <w:tcW w:w="1701" w:type="dxa"/>
          </w:tcPr>
          <w:p w14:paraId="39E37792" w14:textId="77777777" w:rsidR="0057779F" w:rsidRDefault="00000000">
            <w:pPr>
              <w:spacing w:after="0"/>
              <w:jc w:val="center"/>
              <w:rPr>
                <w:color w:val="000000"/>
              </w:rPr>
            </w:pPr>
            <w:r>
              <w:rPr>
                <w:color w:val="000000"/>
              </w:rPr>
              <w:t>X</w:t>
            </w:r>
          </w:p>
        </w:tc>
      </w:tr>
      <w:tr w:rsidR="0057779F" w14:paraId="66FCAEBC" w14:textId="77777777">
        <w:trPr>
          <w:trHeight w:val="288"/>
        </w:trPr>
        <w:tc>
          <w:tcPr>
            <w:tcW w:w="3119" w:type="dxa"/>
            <w:shd w:val="clear" w:color="auto" w:fill="auto"/>
            <w:vAlign w:val="bottom"/>
          </w:tcPr>
          <w:p w14:paraId="469FAFA8" w14:textId="77777777" w:rsidR="0057779F" w:rsidRDefault="00000000">
            <w:pPr>
              <w:spacing w:after="0"/>
              <w:rPr>
                <w:color w:val="000000"/>
              </w:rPr>
            </w:pPr>
            <w:r>
              <w:rPr>
                <w:color w:val="000000"/>
              </w:rPr>
              <w:t xml:space="preserve">    Update Managed Data</w:t>
            </w:r>
          </w:p>
        </w:tc>
        <w:tc>
          <w:tcPr>
            <w:tcW w:w="1417" w:type="dxa"/>
            <w:shd w:val="clear" w:color="auto" w:fill="auto"/>
            <w:vAlign w:val="bottom"/>
          </w:tcPr>
          <w:p w14:paraId="77229705" w14:textId="77777777" w:rsidR="0057779F" w:rsidRDefault="0057779F">
            <w:pPr>
              <w:spacing w:after="0"/>
              <w:jc w:val="center"/>
              <w:rPr>
                <w:color w:val="000000"/>
              </w:rPr>
            </w:pPr>
          </w:p>
        </w:tc>
        <w:tc>
          <w:tcPr>
            <w:tcW w:w="1418" w:type="dxa"/>
          </w:tcPr>
          <w:p w14:paraId="0508969A" w14:textId="77777777" w:rsidR="0057779F" w:rsidRDefault="0057779F">
            <w:pPr>
              <w:spacing w:after="0"/>
              <w:jc w:val="center"/>
              <w:rPr>
                <w:color w:val="000000"/>
              </w:rPr>
            </w:pPr>
          </w:p>
        </w:tc>
        <w:tc>
          <w:tcPr>
            <w:tcW w:w="1559" w:type="dxa"/>
          </w:tcPr>
          <w:p w14:paraId="3586481F" w14:textId="77777777" w:rsidR="0057779F" w:rsidRDefault="0057779F">
            <w:pPr>
              <w:spacing w:after="0"/>
              <w:jc w:val="center"/>
              <w:rPr>
                <w:color w:val="000000"/>
              </w:rPr>
            </w:pPr>
          </w:p>
        </w:tc>
        <w:tc>
          <w:tcPr>
            <w:tcW w:w="1701" w:type="dxa"/>
          </w:tcPr>
          <w:p w14:paraId="7B898D3F" w14:textId="77777777" w:rsidR="0057779F" w:rsidRDefault="00000000">
            <w:pPr>
              <w:spacing w:after="0"/>
              <w:jc w:val="center"/>
              <w:rPr>
                <w:color w:val="000000"/>
              </w:rPr>
            </w:pPr>
            <w:r>
              <w:rPr>
                <w:color w:val="000000"/>
              </w:rPr>
              <w:t>X</w:t>
            </w:r>
          </w:p>
        </w:tc>
      </w:tr>
      <w:tr w:rsidR="0057779F" w14:paraId="4E12210D" w14:textId="77777777">
        <w:trPr>
          <w:trHeight w:val="288"/>
        </w:trPr>
        <w:tc>
          <w:tcPr>
            <w:tcW w:w="3119" w:type="dxa"/>
            <w:shd w:val="clear" w:color="auto" w:fill="auto"/>
            <w:vAlign w:val="bottom"/>
          </w:tcPr>
          <w:p w14:paraId="06C83E16" w14:textId="77777777" w:rsidR="0057779F" w:rsidRDefault="00000000">
            <w:pPr>
              <w:spacing w:after="0"/>
              <w:rPr>
                <w:color w:val="000000"/>
              </w:rPr>
            </w:pPr>
            <w:r>
              <w:rPr>
                <w:color w:val="000000"/>
              </w:rPr>
              <w:t xml:space="preserve">    Delete Data</w:t>
            </w:r>
          </w:p>
        </w:tc>
        <w:tc>
          <w:tcPr>
            <w:tcW w:w="1417" w:type="dxa"/>
            <w:shd w:val="clear" w:color="auto" w:fill="auto"/>
            <w:vAlign w:val="bottom"/>
          </w:tcPr>
          <w:p w14:paraId="4B029906" w14:textId="77777777" w:rsidR="0057779F" w:rsidRDefault="0057779F">
            <w:pPr>
              <w:spacing w:after="0"/>
              <w:jc w:val="center"/>
              <w:rPr>
                <w:color w:val="000000"/>
              </w:rPr>
            </w:pPr>
          </w:p>
        </w:tc>
        <w:tc>
          <w:tcPr>
            <w:tcW w:w="1418" w:type="dxa"/>
          </w:tcPr>
          <w:p w14:paraId="3DB55C83" w14:textId="77777777" w:rsidR="0057779F" w:rsidRDefault="0057779F">
            <w:pPr>
              <w:spacing w:after="0"/>
              <w:jc w:val="center"/>
              <w:rPr>
                <w:color w:val="000000"/>
              </w:rPr>
            </w:pPr>
          </w:p>
        </w:tc>
        <w:tc>
          <w:tcPr>
            <w:tcW w:w="1559" w:type="dxa"/>
          </w:tcPr>
          <w:p w14:paraId="71AAE58E" w14:textId="77777777" w:rsidR="0057779F" w:rsidRDefault="0057779F">
            <w:pPr>
              <w:spacing w:after="0"/>
              <w:jc w:val="center"/>
              <w:rPr>
                <w:color w:val="000000"/>
              </w:rPr>
            </w:pPr>
          </w:p>
        </w:tc>
        <w:tc>
          <w:tcPr>
            <w:tcW w:w="1701" w:type="dxa"/>
          </w:tcPr>
          <w:p w14:paraId="44355BDE" w14:textId="77777777" w:rsidR="0057779F" w:rsidRDefault="0057779F">
            <w:pPr>
              <w:spacing w:after="0"/>
              <w:jc w:val="center"/>
              <w:rPr>
                <w:color w:val="000000"/>
              </w:rPr>
            </w:pPr>
          </w:p>
        </w:tc>
      </w:tr>
      <w:tr w:rsidR="0057779F" w14:paraId="5B984398" w14:textId="77777777">
        <w:trPr>
          <w:trHeight w:val="288"/>
        </w:trPr>
        <w:tc>
          <w:tcPr>
            <w:tcW w:w="3119" w:type="dxa"/>
            <w:shd w:val="clear" w:color="auto" w:fill="auto"/>
            <w:vAlign w:val="bottom"/>
          </w:tcPr>
          <w:p w14:paraId="288ABB8D" w14:textId="77777777" w:rsidR="0057779F" w:rsidRDefault="00000000">
            <w:pPr>
              <w:spacing w:after="0"/>
              <w:rPr>
                <w:color w:val="000000"/>
              </w:rPr>
            </w:pPr>
            <w:r>
              <w:rPr>
                <w:color w:val="000000"/>
              </w:rPr>
              <w:t xml:space="preserve">    …</w:t>
            </w:r>
          </w:p>
        </w:tc>
        <w:tc>
          <w:tcPr>
            <w:tcW w:w="1417" w:type="dxa"/>
            <w:shd w:val="clear" w:color="auto" w:fill="auto"/>
            <w:vAlign w:val="bottom"/>
          </w:tcPr>
          <w:p w14:paraId="6D49E32A" w14:textId="77777777" w:rsidR="0057779F" w:rsidRDefault="0057779F">
            <w:pPr>
              <w:spacing w:after="0"/>
              <w:jc w:val="center"/>
              <w:rPr>
                <w:color w:val="000000"/>
              </w:rPr>
            </w:pPr>
          </w:p>
        </w:tc>
        <w:tc>
          <w:tcPr>
            <w:tcW w:w="1418" w:type="dxa"/>
          </w:tcPr>
          <w:p w14:paraId="469CC562" w14:textId="77777777" w:rsidR="0057779F" w:rsidRDefault="0057779F">
            <w:pPr>
              <w:spacing w:after="0"/>
              <w:jc w:val="center"/>
              <w:rPr>
                <w:color w:val="000000"/>
              </w:rPr>
            </w:pPr>
          </w:p>
        </w:tc>
        <w:tc>
          <w:tcPr>
            <w:tcW w:w="1559" w:type="dxa"/>
          </w:tcPr>
          <w:p w14:paraId="074D15A6" w14:textId="77777777" w:rsidR="0057779F" w:rsidRDefault="0057779F">
            <w:pPr>
              <w:spacing w:after="0"/>
              <w:jc w:val="center"/>
              <w:rPr>
                <w:color w:val="000000"/>
              </w:rPr>
            </w:pPr>
          </w:p>
        </w:tc>
        <w:tc>
          <w:tcPr>
            <w:tcW w:w="1701" w:type="dxa"/>
          </w:tcPr>
          <w:p w14:paraId="33443B00" w14:textId="77777777" w:rsidR="0057779F" w:rsidRDefault="0057779F">
            <w:pPr>
              <w:spacing w:after="0"/>
              <w:jc w:val="center"/>
              <w:rPr>
                <w:color w:val="000000"/>
              </w:rPr>
            </w:pPr>
          </w:p>
        </w:tc>
      </w:tr>
    </w:tbl>
    <w:p w14:paraId="7B65FAD4" w14:textId="77777777" w:rsidR="0057779F" w:rsidRDefault="0057779F">
      <w:pPr>
        <w:rPr>
          <w:color w:val="2E75B5"/>
        </w:rPr>
      </w:pPr>
    </w:p>
    <w:p w14:paraId="12548457" w14:textId="77777777" w:rsidR="0057779F" w:rsidRDefault="00000000">
      <w:pPr>
        <w:pStyle w:val="Heading3"/>
      </w:pPr>
      <w:bookmarkStart w:id="36" w:name="_heading=h.49x2ik5" w:colFirst="0" w:colLast="0"/>
      <w:bookmarkEnd w:id="36"/>
      <w:r>
        <w:t>3.1.4 n-Screen Functions</w:t>
      </w:r>
    </w:p>
    <w:p w14:paraId="4F65B1AE" w14:textId="77777777" w:rsidR="0057779F" w:rsidRDefault="00000000">
      <w:pPr>
        <w:spacing w:after="60" w:line="240" w:lineRule="auto"/>
        <w:jc w:val="both"/>
        <w:rPr>
          <w:i/>
          <w:color w:val="0000FF"/>
        </w:rPr>
      </w:pPr>
      <w:r>
        <w:rPr>
          <w:i/>
          <w:color w:val="0000FF"/>
        </w:rPr>
        <w:t>[Provide the descriptions for the non-screen system functions, i.e batch/cron job, service, API, etc.]</w:t>
      </w:r>
    </w:p>
    <w:tbl>
      <w:tblPr>
        <w:tblStyle w:val="a7"/>
        <w:tblW w:w="9444"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0"/>
        <w:gridCol w:w="1664"/>
        <w:gridCol w:w="1889"/>
        <w:gridCol w:w="5521"/>
      </w:tblGrid>
      <w:tr w:rsidR="0057779F" w14:paraId="010468B4" w14:textId="77777777">
        <w:trPr>
          <w:trHeight w:val="67"/>
        </w:trPr>
        <w:tc>
          <w:tcPr>
            <w:tcW w:w="370" w:type="dxa"/>
            <w:shd w:val="clear" w:color="auto" w:fill="FFE8E1"/>
            <w:vAlign w:val="center"/>
          </w:tcPr>
          <w:p w14:paraId="0B5E4345" w14:textId="77777777" w:rsidR="0057779F" w:rsidRDefault="00000000">
            <w:pPr>
              <w:ind w:left="34"/>
              <w:rPr>
                <w:b/>
              </w:rPr>
            </w:pPr>
            <w:r>
              <w:rPr>
                <w:b/>
              </w:rPr>
              <w:t>#</w:t>
            </w:r>
          </w:p>
        </w:tc>
        <w:tc>
          <w:tcPr>
            <w:tcW w:w="1664" w:type="dxa"/>
            <w:shd w:val="clear" w:color="auto" w:fill="FFE8E1"/>
          </w:tcPr>
          <w:p w14:paraId="3A47667D" w14:textId="77777777" w:rsidR="0057779F" w:rsidRDefault="00000000">
            <w:pPr>
              <w:rPr>
                <w:b/>
              </w:rPr>
            </w:pPr>
            <w:r>
              <w:rPr>
                <w:b/>
              </w:rPr>
              <w:t>Feature</w:t>
            </w:r>
          </w:p>
        </w:tc>
        <w:tc>
          <w:tcPr>
            <w:tcW w:w="1889" w:type="dxa"/>
            <w:shd w:val="clear" w:color="auto" w:fill="FFE8E1"/>
            <w:vAlign w:val="center"/>
          </w:tcPr>
          <w:p w14:paraId="60339AA1" w14:textId="77777777" w:rsidR="0057779F" w:rsidRDefault="00000000">
            <w:pPr>
              <w:rPr>
                <w:b/>
              </w:rPr>
            </w:pPr>
            <w:r>
              <w:rPr>
                <w:b/>
              </w:rPr>
              <w:t>System Function</w:t>
            </w:r>
          </w:p>
        </w:tc>
        <w:tc>
          <w:tcPr>
            <w:tcW w:w="5521" w:type="dxa"/>
            <w:shd w:val="clear" w:color="auto" w:fill="FFE8E1"/>
            <w:vAlign w:val="center"/>
          </w:tcPr>
          <w:p w14:paraId="36C00ECC" w14:textId="77777777" w:rsidR="0057779F" w:rsidRDefault="00000000">
            <w:pPr>
              <w:rPr>
                <w:b/>
              </w:rPr>
            </w:pPr>
            <w:r>
              <w:rPr>
                <w:b/>
              </w:rPr>
              <w:t>Description</w:t>
            </w:r>
          </w:p>
        </w:tc>
      </w:tr>
      <w:tr w:rsidR="0057779F" w14:paraId="74BF7185" w14:textId="77777777">
        <w:tc>
          <w:tcPr>
            <w:tcW w:w="370" w:type="dxa"/>
            <w:shd w:val="clear" w:color="auto" w:fill="auto"/>
            <w:vAlign w:val="center"/>
          </w:tcPr>
          <w:p w14:paraId="21316489" w14:textId="77777777" w:rsidR="0057779F" w:rsidRDefault="00000000">
            <w:pPr>
              <w:ind w:left="34"/>
            </w:pPr>
            <w:r>
              <w:t>1</w:t>
            </w:r>
          </w:p>
        </w:tc>
        <w:tc>
          <w:tcPr>
            <w:tcW w:w="1664" w:type="dxa"/>
          </w:tcPr>
          <w:p w14:paraId="7EEA9683" w14:textId="77777777" w:rsidR="0057779F" w:rsidRDefault="00000000">
            <w:r>
              <w:t>&lt;&lt;Feature Name&gt;&gt;</w:t>
            </w:r>
          </w:p>
        </w:tc>
        <w:tc>
          <w:tcPr>
            <w:tcW w:w="1889" w:type="dxa"/>
            <w:shd w:val="clear" w:color="auto" w:fill="auto"/>
            <w:vAlign w:val="center"/>
          </w:tcPr>
          <w:p w14:paraId="089D1485" w14:textId="77777777" w:rsidR="0057779F" w:rsidRDefault="00000000">
            <w:r>
              <w:t>&lt;&lt;Function Name1&gt;&gt;</w:t>
            </w:r>
          </w:p>
        </w:tc>
        <w:tc>
          <w:tcPr>
            <w:tcW w:w="5521" w:type="dxa"/>
            <w:shd w:val="clear" w:color="auto" w:fill="auto"/>
            <w:vAlign w:val="center"/>
          </w:tcPr>
          <w:p w14:paraId="0D28E3FF" w14:textId="77777777" w:rsidR="0057779F" w:rsidRDefault="00000000">
            <w:r>
              <w:t>&lt;&lt;Function Name1 Description&gt;&gt;</w:t>
            </w:r>
          </w:p>
        </w:tc>
      </w:tr>
      <w:tr w:rsidR="0057779F" w14:paraId="3D9E1F75" w14:textId="77777777">
        <w:tc>
          <w:tcPr>
            <w:tcW w:w="370" w:type="dxa"/>
            <w:shd w:val="clear" w:color="auto" w:fill="auto"/>
            <w:vAlign w:val="center"/>
          </w:tcPr>
          <w:p w14:paraId="6F72EAE2" w14:textId="77777777" w:rsidR="0057779F" w:rsidRDefault="00000000">
            <w:pPr>
              <w:ind w:left="34"/>
            </w:pPr>
            <w:r>
              <w:t>2</w:t>
            </w:r>
          </w:p>
        </w:tc>
        <w:tc>
          <w:tcPr>
            <w:tcW w:w="1664" w:type="dxa"/>
          </w:tcPr>
          <w:p w14:paraId="26A9CBC7" w14:textId="77777777" w:rsidR="0057779F" w:rsidRDefault="00000000">
            <w:r>
              <w:t>…</w:t>
            </w:r>
          </w:p>
        </w:tc>
        <w:tc>
          <w:tcPr>
            <w:tcW w:w="1889" w:type="dxa"/>
            <w:shd w:val="clear" w:color="auto" w:fill="auto"/>
            <w:vAlign w:val="center"/>
          </w:tcPr>
          <w:p w14:paraId="5AFB4584" w14:textId="77777777" w:rsidR="0057779F" w:rsidRDefault="0057779F"/>
        </w:tc>
        <w:tc>
          <w:tcPr>
            <w:tcW w:w="5521" w:type="dxa"/>
            <w:shd w:val="clear" w:color="auto" w:fill="auto"/>
            <w:vAlign w:val="center"/>
          </w:tcPr>
          <w:p w14:paraId="74A6C9F1" w14:textId="77777777" w:rsidR="0057779F" w:rsidRDefault="0057779F"/>
        </w:tc>
      </w:tr>
    </w:tbl>
    <w:p w14:paraId="76299D8C" w14:textId="77777777" w:rsidR="0057779F" w:rsidRDefault="0057779F"/>
    <w:p w14:paraId="358E0017" w14:textId="77777777" w:rsidR="0057779F" w:rsidRDefault="00000000">
      <w:pPr>
        <w:pStyle w:val="Heading3"/>
      </w:pPr>
      <w:bookmarkStart w:id="37" w:name="_heading=h.2p2csry" w:colFirst="0" w:colLast="0"/>
      <w:bookmarkEnd w:id="37"/>
      <w:r>
        <w:t>3.2. Data model</w:t>
      </w:r>
    </w:p>
    <w:p w14:paraId="23A6527E" w14:textId="77777777" w:rsidR="0057779F" w:rsidRDefault="00000000">
      <w:pPr>
        <w:pStyle w:val="Heading3"/>
      </w:pPr>
      <w:r>
        <w:t>3.2.1 Entity class diagram</w:t>
      </w:r>
    </w:p>
    <w:p w14:paraId="3EB760F9" w14:textId="77777777" w:rsidR="0057779F" w:rsidRDefault="00000000">
      <w:r>
        <w:rPr>
          <w:noProof/>
        </w:rPr>
        <w:drawing>
          <wp:inline distT="0" distB="0" distL="0" distR="0" wp14:anchorId="7433AE61" wp14:editId="7DB5C19C">
            <wp:extent cx="5742305" cy="3175000"/>
            <wp:effectExtent l="0" t="0" r="0" b="0"/>
            <wp:docPr id="5799062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42305" cy="3175000"/>
                    </a:xfrm>
                    <a:prstGeom prst="rect">
                      <a:avLst/>
                    </a:prstGeom>
                    <a:ln/>
                  </pic:spPr>
                </pic:pic>
              </a:graphicData>
            </a:graphic>
          </wp:inline>
        </w:drawing>
      </w:r>
    </w:p>
    <w:p w14:paraId="1C1008F3" w14:textId="77777777" w:rsidR="0057779F" w:rsidRDefault="00000000">
      <w:pPr>
        <w:pStyle w:val="Heading3"/>
      </w:pPr>
      <w:r>
        <w:t>3.2.2 Entity Description</w:t>
      </w:r>
    </w:p>
    <w:p w14:paraId="2E34199C" w14:textId="77777777" w:rsidR="0057779F" w:rsidRDefault="0057779F">
      <w:pPr>
        <w:rPr>
          <w:b/>
          <w:u w:val="single"/>
        </w:rPr>
      </w:pPr>
    </w:p>
    <w:tbl>
      <w:tblPr>
        <w:tblStyle w:val="a8"/>
        <w:tblW w:w="9008"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30"/>
        <w:gridCol w:w="2176"/>
        <w:gridCol w:w="6302"/>
      </w:tblGrid>
      <w:tr w:rsidR="0057779F" w14:paraId="543C990C" w14:textId="77777777" w:rsidTr="0057779F">
        <w:trPr>
          <w:cnfStyle w:val="100000000000" w:firstRow="1" w:lastRow="0" w:firstColumn="0" w:lastColumn="0" w:oddVBand="0" w:evenVBand="0" w:oddHBand="0" w:evenHBand="0" w:firstRowFirstColumn="0" w:firstRowLastColumn="0" w:lastRowFirstColumn="0" w:lastRowLastColumn="0"/>
          <w:trHeight w:val="67"/>
        </w:trPr>
        <w:tc>
          <w:tcPr>
            <w:tcW w:w="530" w:type="dxa"/>
            <w:shd w:val="clear" w:color="auto" w:fill="FFE8E1"/>
          </w:tcPr>
          <w:p w14:paraId="1FC74C84" w14:textId="77777777" w:rsidR="0057779F" w:rsidRDefault="00000000">
            <w:pPr>
              <w:rPr>
                <w:rFonts w:ascii="Calibri" w:eastAsia="Calibri" w:hAnsi="Calibri" w:cs="Calibri"/>
                <w:b/>
                <w:sz w:val="22"/>
                <w:szCs w:val="22"/>
              </w:rPr>
            </w:pPr>
            <w:r>
              <w:rPr>
                <w:rFonts w:ascii="Calibri" w:eastAsia="Calibri" w:hAnsi="Calibri" w:cs="Calibri"/>
                <w:b/>
                <w:sz w:val="22"/>
                <w:szCs w:val="22"/>
              </w:rPr>
              <w:t>#</w:t>
            </w:r>
          </w:p>
        </w:tc>
        <w:tc>
          <w:tcPr>
            <w:tcW w:w="2176" w:type="dxa"/>
            <w:shd w:val="clear" w:color="auto" w:fill="FFE8E1"/>
          </w:tcPr>
          <w:p w14:paraId="3BCF2B6F" w14:textId="77777777" w:rsidR="0057779F" w:rsidRDefault="00000000">
            <w:pPr>
              <w:rPr>
                <w:rFonts w:ascii="Calibri" w:eastAsia="Calibri" w:hAnsi="Calibri" w:cs="Calibri"/>
                <w:b/>
                <w:sz w:val="22"/>
                <w:szCs w:val="22"/>
              </w:rPr>
            </w:pPr>
            <w:r>
              <w:rPr>
                <w:rFonts w:ascii="Calibri" w:eastAsia="Calibri" w:hAnsi="Calibri" w:cs="Calibri"/>
                <w:b/>
                <w:sz w:val="22"/>
                <w:szCs w:val="22"/>
              </w:rPr>
              <w:t>Entity</w:t>
            </w:r>
          </w:p>
        </w:tc>
        <w:tc>
          <w:tcPr>
            <w:tcW w:w="6302" w:type="dxa"/>
            <w:shd w:val="clear" w:color="auto" w:fill="FFE8E1"/>
          </w:tcPr>
          <w:p w14:paraId="15C2261B" w14:textId="77777777" w:rsidR="0057779F" w:rsidRDefault="00000000">
            <w:pPr>
              <w:rPr>
                <w:rFonts w:ascii="Calibri" w:eastAsia="Calibri" w:hAnsi="Calibri" w:cs="Calibri"/>
                <w:b/>
                <w:sz w:val="22"/>
                <w:szCs w:val="22"/>
              </w:rPr>
            </w:pPr>
            <w:r>
              <w:rPr>
                <w:rFonts w:ascii="Calibri" w:eastAsia="Calibri" w:hAnsi="Calibri" w:cs="Calibri"/>
                <w:b/>
                <w:sz w:val="22"/>
                <w:szCs w:val="22"/>
              </w:rPr>
              <w:t>Description</w:t>
            </w:r>
          </w:p>
        </w:tc>
      </w:tr>
      <w:tr w:rsidR="0057779F" w14:paraId="78E01B3A" w14:textId="77777777" w:rsidTr="0057779F">
        <w:tc>
          <w:tcPr>
            <w:tcW w:w="530" w:type="dxa"/>
          </w:tcPr>
          <w:p w14:paraId="33C846E3" w14:textId="77777777" w:rsidR="0057779F" w:rsidRDefault="00000000">
            <w:pPr>
              <w:rPr>
                <w:rFonts w:ascii="Calibri" w:eastAsia="Calibri" w:hAnsi="Calibri" w:cs="Calibri"/>
                <w:sz w:val="22"/>
                <w:szCs w:val="22"/>
              </w:rPr>
            </w:pPr>
            <w:r>
              <w:rPr>
                <w:rFonts w:ascii="Calibri" w:eastAsia="Calibri" w:hAnsi="Calibri" w:cs="Calibri"/>
                <w:sz w:val="22"/>
                <w:szCs w:val="22"/>
              </w:rPr>
              <w:t>1</w:t>
            </w:r>
          </w:p>
        </w:tc>
        <w:tc>
          <w:tcPr>
            <w:tcW w:w="2176" w:type="dxa"/>
          </w:tcPr>
          <w:p w14:paraId="25545107" w14:textId="77777777" w:rsidR="0057779F" w:rsidRDefault="00000000">
            <w:pPr>
              <w:rPr>
                <w:rFonts w:ascii="Calibri" w:eastAsia="Calibri" w:hAnsi="Calibri" w:cs="Calibri"/>
                <w:sz w:val="22"/>
                <w:szCs w:val="22"/>
              </w:rPr>
            </w:pPr>
            <w:r>
              <w:rPr>
                <w:rFonts w:ascii="Calibri" w:eastAsia="Calibri" w:hAnsi="Calibri" w:cs="Calibri"/>
                <w:sz w:val="22"/>
                <w:szCs w:val="22"/>
              </w:rPr>
              <w:t>User</w:t>
            </w:r>
          </w:p>
        </w:tc>
        <w:tc>
          <w:tcPr>
            <w:tcW w:w="6302" w:type="dxa"/>
          </w:tcPr>
          <w:p w14:paraId="2EB535DD" w14:textId="77777777" w:rsidR="0057779F" w:rsidRDefault="0057779F">
            <w:pPr>
              <w:rPr>
                <w:rFonts w:ascii="Calibri" w:eastAsia="Calibri" w:hAnsi="Calibri" w:cs="Calibri"/>
                <w:sz w:val="22"/>
                <w:szCs w:val="22"/>
              </w:rPr>
            </w:pPr>
          </w:p>
        </w:tc>
      </w:tr>
      <w:tr w:rsidR="0057779F" w14:paraId="53F58F7C" w14:textId="77777777" w:rsidTr="0057779F">
        <w:tc>
          <w:tcPr>
            <w:tcW w:w="530" w:type="dxa"/>
          </w:tcPr>
          <w:p w14:paraId="488165E6" w14:textId="77777777" w:rsidR="0057779F" w:rsidRDefault="00000000">
            <w:pPr>
              <w:rPr>
                <w:rFonts w:ascii="Calibri" w:eastAsia="Calibri" w:hAnsi="Calibri" w:cs="Calibri"/>
                <w:sz w:val="22"/>
                <w:szCs w:val="22"/>
              </w:rPr>
            </w:pPr>
            <w:r>
              <w:rPr>
                <w:rFonts w:ascii="Calibri" w:eastAsia="Calibri" w:hAnsi="Calibri" w:cs="Calibri"/>
                <w:sz w:val="22"/>
                <w:szCs w:val="22"/>
              </w:rPr>
              <w:t>2</w:t>
            </w:r>
          </w:p>
        </w:tc>
        <w:tc>
          <w:tcPr>
            <w:tcW w:w="2176" w:type="dxa"/>
          </w:tcPr>
          <w:p w14:paraId="272EFCB3" w14:textId="77777777" w:rsidR="0057779F" w:rsidRDefault="00000000">
            <w:pPr>
              <w:rPr>
                <w:rFonts w:ascii="Calibri" w:eastAsia="Calibri" w:hAnsi="Calibri" w:cs="Calibri"/>
                <w:sz w:val="22"/>
                <w:szCs w:val="22"/>
              </w:rPr>
            </w:pPr>
            <w:r>
              <w:rPr>
                <w:rFonts w:ascii="Calibri" w:eastAsia="Calibri" w:hAnsi="Calibri" w:cs="Calibri"/>
                <w:sz w:val="22"/>
                <w:szCs w:val="22"/>
              </w:rPr>
              <w:t>Meal</w:t>
            </w:r>
          </w:p>
        </w:tc>
        <w:tc>
          <w:tcPr>
            <w:tcW w:w="6302" w:type="dxa"/>
          </w:tcPr>
          <w:p w14:paraId="50A13831" w14:textId="77777777" w:rsidR="0057779F" w:rsidRDefault="0057779F">
            <w:pPr>
              <w:rPr>
                <w:rFonts w:ascii="Calibri" w:eastAsia="Calibri" w:hAnsi="Calibri" w:cs="Calibri"/>
                <w:sz w:val="22"/>
                <w:szCs w:val="22"/>
              </w:rPr>
            </w:pPr>
          </w:p>
        </w:tc>
      </w:tr>
      <w:tr w:rsidR="0057779F" w14:paraId="61AC485E" w14:textId="77777777" w:rsidTr="0057779F">
        <w:tc>
          <w:tcPr>
            <w:tcW w:w="530" w:type="dxa"/>
          </w:tcPr>
          <w:p w14:paraId="0E8E602A" w14:textId="77777777" w:rsidR="0057779F" w:rsidRDefault="00000000">
            <w:pPr>
              <w:rPr>
                <w:rFonts w:ascii="Calibri" w:eastAsia="Calibri" w:hAnsi="Calibri" w:cs="Calibri"/>
                <w:sz w:val="22"/>
                <w:szCs w:val="22"/>
              </w:rPr>
            </w:pPr>
            <w:r>
              <w:rPr>
                <w:rFonts w:ascii="Calibri" w:eastAsia="Calibri" w:hAnsi="Calibri" w:cs="Calibri"/>
                <w:sz w:val="22"/>
                <w:szCs w:val="22"/>
              </w:rPr>
              <w:t>3</w:t>
            </w:r>
          </w:p>
        </w:tc>
        <w:tc>
          <w:tcPr>
            <w:tcW w:w="2176" w:type="dxa"/>
          </w:tcPr>
          <w:p w14:paraId="070BF61D" w14:textId="77777777" w:rsidR="0057779F" w:rsidRDefault="00000000">
            <w:pPr>
              <w:rPr>
                <w:rFonts w:ascii="Calibri" w:eastAsia="Calibri" w:hAnsi="Calibri" w:cs="Calibri"/>
                <w:sz w:val="22"/>
                <w:szCs w:val="22"/>
              </w:rPr>
            </w:pPr>
            <w:r>
              <w:rPr>
                <w:rFonts w:ascii="Calibri" w:eastAsia="Calibri" w:hAnsi="Calibri" w:cs="Calibri"/>
                <w:sz w:val="22"/>
                <w:szCs w:val="22"/>
              </w:rPr>
              <w:t>Meal Subscription</w:t>
            </w:r>
          </w:p>
        </w:tc>
        <w:tc>
          <w:tcPr>
            <w:tcW w:w="6302" w:type="dxa"/>
          </w:tcPr>
          <w:p w14:paraId="70ED7B9E" w14:textId="77777777" w:rsidR="0057779F" w:rsidRDefault="0057779F">
            <w:pPr>
              <w:rPr>
                <w:rFonts w:ascii="Calibri" w:eastAsia="Calibri" w:hAnsi="Calibri" w:cs="Calibri"/>
                <w:sz w:val="22"/>
                <w:szCs w:val="22"/>
              </w:rPr>
            </w:pPr>
          </w:p>
        </w:tc>
      </w:tr>
      <w:tr w:rsidR="0057779F" w14:paraId="0D370900" w14:textId="77777777" w:rsidTr="0057779F">
        <w:tc>
          <w:tcPr>
            <w:tcW w:w="530" w:type="dxa"/>
          </w:tcPr>
          <w:p w14:paraId="2961349D" w14:textId="77777777" w:rsidR="0057779F" w:rsidRDefault="00000000">
            <w:pPr>
              <w:rPr>
                <w:rFonts w:ascii="Calibri" w:eastAsia="Calibri" w:hAnsi="Calibri" w:cs="Calibri"/>
                <w:sz w:val="22"/>
                <w:szCs w:val="22"/>
              </w:rPr>
            </w:pPr>
            <w:r>
              <w:rPr>
                <w:rFonts w:ascii="Calibri" w:eastAsia="Calibri" w:hAnsi="Calibri" w:cs="Calibri"/>
                <w:sz w:val="22"/>
                <w:szCs w:val="22"/>
              </w:rPr>
              <w:t>4</w:t>
            </w:r>
          </w:p>
        </w:tc>
        <w:tc>
          <w:tcPr>
            <w:tcW w:w="2176" w:type="dxa"/>
          </w:tcPr>
          <w:p w14:paraId="112C252F" w14:textId="77777777" w:rsidR="0057779F" w:rsidRDefault="00000000">
            <w:pPr>
              <w:rPr>
                <w:rFonts w:ascii="Calibri" w:eastAsia="Calibri" w:hAnsi="Calibri" w:cs="Calibri"/>
                <w:sz w:val="22"/>
                <w:szCs w:val="22"/>
              </w:rPr>
            </w:pPr>
            <w:r>
              <w:rPr>
                <w:rFonts w:ascii="Calibri" w:eastAsia="Calibri" w:hAnsi="Calibri" w:cs="Calibri"/>
                <w:sz w:val="22"/>
                <w:szCs w:val="22"/>
              </w:rPr>
              <w:t>…</w:t>
            </w:r>
          </w:p>
        </w:tc>
        <w:tc>
          <w:tcPr>
            <w:tcW w:w="6302" w:type="dxa"/>
          </w:tcPr>
          <w:p w14:paraId="659B2DC0" w14:textId="77777777" w:rsidR="0057779F" w:rsidRDefault="0057779F">
            <w:pPr>
              <w:rPr>
                <w:rFonts w:ascii="Calibri" w:eastAsia="Calibri" w:hAnsi="Calibri" w:cs="Calibri"/>
                <w:sz w:val="22"/>
                <w:szCs w:val="22"/>
              </w:rPr>
            </w:pPr>
          </w:p>
        </w:tc>
      </w:tr>
    </w:tbl>
    <w:p w14:paraId="13610E35" w14:textId="77777777" w:rsidR="0057779F" w:rsidRDefault="0057779F"/>
    <w:p w14:paraId="0D6ACC7E" w14:textId="77777777" w:rsidR="0057779F" w:rsidRDefault="00000000">
      <w:pPr>
        <w:pStyle w:val="Heading2"/>
      </w:pPr>
      <w:bookmarkStart w:id="38" w:name="_heading=h.147n2zr" w:colFirst="0" w:colLast="0"/>
      <w:bookmarkEnd w:id="38"/>
      <w:r>
        <w:lastRenderedPageBreak/>
        <w:t>3.3. &lt;&lt;Feature Name 1&gt;&gt;</w:t>
      </w:r>
    </w:p>
    <w:p w14:paraId="5533AAF4" w14:textId="77777777" w:rsidR="0057779F" w:rsidRDefault="00000000">
      <w:pPr>
        <w:pStyle w:val="Heading3"/>
      </w:pPr>
      <w:bookmarkStart w:id="39" w:name="_heading=h.3o7alnk" w:colFirst="0" w:colLast="0"/>
      <w:bookmarkEnd w:id="39"/>
      <w:r>
        <w:t>3.3.1 &lt;&lt;Function Name 1&gt;&gt;</w:t>
      </w:r>
    </w:p>
    <w:p w14:paraId="3A3240C9" w14:textId="77777777" w:rsidR="0057779F" w:rsidRDefault="00000000">
      <w:pPr>
        <w:spacing w:after="60" w:line="240" w:lineRule="auto"/>
        <w:rPr>
          <w:i/>
          <w:color w:val="0000FF"/>
        </w:rPr>
      </w:pPr>
      <w:r>
        <w:rPr>
          <w:i/>
          <w:color w:val="0000FF"/>
        </w:rPr>
        <w:t>[A function can be a screen or a non-screen function (listed in the part 3.1.5 above). In this part, you need to provide the details on the related function, focus on mentioning below information</w:t>
      </w:r>
    </w:p>
    <w:p w14:paraId="34EC394F" w14:textId="77777777" w:rsidR="0057779F" w:rsidRDefault="00000000">
      <w:pPr>
        <w:numPr>
          <w:ilvl w:val="0"/>
          <w:numId w:val="8"/>
        </w:numPr>
        <w:pBdr>
          <w:top w:val="nil"/>
          <w:left w:val="nil"/>
          <w:bottom w:val="nil"/>
          <w:right w:val="nil"/>
          <w:between w:val="nil"/>
        </w:pBdr>
        <w:spacing w:after="0"/>
        <w:rPr>
          <w:i/>
          <w:color w:val="0000FF"/>
        </w:rPr>
      </w:pPr>
      <w:r>
        <w:rPr>
          <w:i/>
          <w:color w:val="0000FF"/>
        </w:rPr>
        <w:t>Function trigger: how this function is triggered (navigation path, a timing frequency, etc.</w:t>
      </w:r>
    </w:p>
    <w:p w14:paraId="655F60D1" w14:textId="77777777" w:rsidR="0057779F" w:rsidRDefault="00000000">
      <w:pPr>
        <w:numPr>
          <w:ilvl w:val="0"/>
          <w:numId w:val="8"/>
        </w:numPr>
        <w:pBdr>
          <w:top w:val="nil"/>
          <w:left w:val="nil"/>
          <w:bottom w:val="nil"/>
          <w:right w:val="nil"/>
          <w:between w:val="nil"/>
        </w:pBdr>
        <w:spacing w:after="0"/>
        <w:rPr>
          <w:i/>
          <w:color w:val="0000FF"/>
        </w:rPr>
      </w:pPr>
      <w:r>
        <w:rPr>
          <w:i/>
          <w:color w:val="0000FF"/>
        </w:rPr>
        <w:t>Function description: actors/roles, purpose, interface, data processing, etc.</w:t>
      </w:r>
    </w:p>
    <w:p w14:paraId="171218F4" w14:textId="77777777" w:rsidR="0057779F" w:rsidRDefault="00000000">
      <w:pPr>
        <w:numPr>
          <w:ilvl w:val="0"/>
          <w:numId w:val="8"/>
        </w:numPr>
        <w:pBdr>
          <w:top w:val="nil"/>
          <w:left w:val="nil"/>
          <w:bottom w:val="nil"/>
          <w:right w:val="nil"/>
          <w:between w:val="nil"/>
        </w:pBdr>
        <w:spacing w:after="0"/>
        <w:rPr>
          <w:i/>
          <w:color w:val="0000FF"/>
        </w:rPr>
      </w:pPr>
      <w:r>
        <w:rPr>
          <w:i/>
          <w:color w:val="0000FF"/>
        </w:rPr>
        <w:t>Screen layout: mock-up prototype of the screen, sample below is for Manage Products screen</w:t>
      </w:r>
    </w:p>
    <w:p w14:paraId="2C54191D" w14:textId="77777777" w:rsidR="0057779F" w:rsidRDefault="00000000">
      <w:pPr>
        <w:pBdr>
          <w:top w:val="nil"/>
          <w:left w:val="nil"/>
          <w:bottom w:val="nil"/>
          <w:right w:val="nil"/>
          <w:between w:val="nil"/>
        </w:pBdr>
        <w:spacing w:after="0"/>
        <w:ind w:left="720"/>
        <w:rPr>
          <w:i/>
          <w:color w:val="000000"/>
        </w:rPr>
      </w:pPr>
      <w:r>
        <w:rPr>
          <w:i/>
          <w:noProof/>
          <w:color w:val="000000"/>
        </w:rPr>
        <w:drawing>
          <wp:inline distT="0" distB="0" distL="0" distR="0" wp14:anchorId="40D17FF9" wp14:editId="40274880">
            <wp:extent cx="5278510" cy="2743075"/>
            <wp:effectExtent l="0" t="0" r="0" b="0"/>
            <wp:docPr id="5799062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278510" cy="2743075"/>
                    </a:xfrm>
                    <a:prstGeom prst="rect">
                      <a:avLst/>
                    </a:prstGeom>
                    <a:ln/>
                  </pic:spPr>
                </pic:pic>
              </a:graphicData>
            </a:graphic>
          </wp:inline>
        </w:drawing>
      </w:r>
    </w:p>
    <w:p w14:paraId="31544A86" w14:textId="77777777" w:rsidR="0057779F" w:rsidRDefault="00000000">
      <w:pPr>
        <w:numPr>
          <w:ilvl w:val="0"/>
          <w:numId w:val="8"/>
        </w:numPr>
        <w:pBdr>
          <w:top w:val="nil"/>
          <w:left w:val="nil"/>
          <w:bottom w:val="nil"/>
          <w:right w:val="nil"/>
          <w:between w:val="nil"/>
        </w:pBdr>
        <w:rPr>
          <w:i/>
          <w:color w:val="0000FF"/>
        </w:rPr>
      </w:pPr>
      <w:r>
        <w:rPr>
          <w:i/>
          <w:color w:val="0000FF"/>
        </w:rPr>
        <w:t>Function Details: provide explanation for the data, validation, business rules, functionalities (for both normal cases and abnormal cases), etc. of the function so that the reader can image how it work.</w:t>
      </w:r>
    </w:p>
    <w:p w14:paraId="09BBBA1E" w14:textId="77777777" w:rsidR="0057779F" w:rsidRDefault="00000000">
      <w:pPr>
        <w:rPr>
          <w:i/>
          <w:color w:val="0000FF"/>
        </w:rPr>
      </w:pPr>
      <w:r>
        <w:rPr>
          <w:i/>
          <w:color w:val="0000FF"/>
        </w:rPr>
        <w:t>]</w:t>
      </w:r>
    </w:p>
    <w:p w14:paraId="01DFD6A9" w14:textId="77777777" w:rsidR="0057779F" w:rsidRDefault="00000000">
      <w:pPr>
        <w:pStyle w:val="Heading3"/>
      </w:pPr>
      <w:bookmarkStart w:id="40" w:name="_heading=h.23ckvvd" w:colFirst="0" w:colLast="0"/>
      <w:bookmarkEnd w:id="40"/>
      <w:r>
        <w:t>3.2 &lt;&lt;Function Name 2&gt;&gt;</w:t>
      </w:r>
    </w:p>
    <w:p w14:paraId="033AC8FF" w14:textId="77777777" w:rsidR="0057779F" w:rsidRDefault="00000000">
      <w:r>
        <w:t>…</w:t>
      </w:r>
    </w:p>
    <w:p w14:paraId="013D8994" w14:textId="77777777" w:rsidR="0057779F" w:rsidRDefault="00000000">
      <w:pPr>
        <w:pStyle w:val="Heading3"/>
      </w:pPr>
      <w:bookmarkStart w:id="41" w:name="_heading=h.ihv636" w:colFirst="0" w:colLast="0"/>
      <w:bookmarkEnd w:id="41"/>
      <w:r>
        <w:t>3.3 &lt;&lt;Feature Name 2&gt;&gt;</w:t>
      </w:r>
    </w:p>
    <w:p w14:paraId="30D399F3" w14:textId="77777777" w:rsidR="0057779F" w:rsidRDefault="00000000">
      <w:r>
        <w:t>…</w:t>
      </w:r>
    </w:p>
    <w:p w14:paraId="40C5D16A" w14:textId="77777777" w:rsidR="0057779F" w:rsidRDefault="00000000">
      <w:pPr>
        <w:rPr>
          <w:b/>
          <w:color w:val="843C0B"/>
          <w:sz w:val="32"/>
          <w:szCs w:val="32"/>
        </w:rPr>
      </w:pPr>
      <w:bookmarkStart w:id="42" w:name="_heading=h.32hioqz" w:colFirst="0" w:colLast="0"/>
      <w:bookmarkEnd w:id="42"/>
      <w:r>
        <w:br w:type="page"/>
      </w:r>
    </w:p>
    <w:p w14:paraId="7FFFA85F" w14:textId="77777777" w:rsidR="0057779F" w:rsidRDefault="00000000">
      <w:pPr>
        <w:pStyle w:val="Heading1"/>
      </w:pPr>
      <w:bookmarkStart w:id="43" w:name="_heading=h.1hmsyys" w:colFirst="0" w:colLast="0"/>
      <w:bookmarkEnd w:id="43"/>
      <w:r>
        <w:lastRenderedPageBreak/>
        <w:t>IV. Non-Functional Requirements</w:t>
      </w:r>
    </w:p>
    <w:p w14:paraId="0DEB2EB0" w14:textId="77777777" w:rsidR="0057779F" w:rsidRDefault="00000000">
      <w:pPr>
        <w:pStyle w:val="Heading2"/>
      </w:pPr>
      <w:bookmarkStart w:id="44" w:name="_heading=h.41mghml" w:colFirst="0" w:colLast="0"/>
      <w:bookmarkEnd w:id="44"/>
      <w:r>
        <w:t>4.1. External Interfaces</w:t>
      </w:r>
    </w:p>
    <w:p w14:paraId="126AD841" w14:textId="77777777" w:rsidR="0057779F" w:rsidRDefault="00000000">
      <w:pPr>
        <w:rPr>
          <w:i/>
          <w:color w:val="0000FF"/>
        </w:rPr>
      </w:pPr>
      <w:r>
        <w:rPr>
          <w:i/>
          <w:color w:val="0000FF"/>
        </w:rPr>
        <w:t>[This section provides information to ensure that the system will communicate properly with users and with external hardware or software/system elements.]</w:t>
      </w:r>
    </w:p>
    <w:p w14:paraId="27F6DF93" w14:textId="77777777" w:rsidR="0057779F" w:rsidRDefault="00000000">
      <w:pPr>
        <w:pStyle w:val="Heading2"/>
      </w:pPr>
      <w:bookmarkStart w:id="45" w:name="_heading=h.2grqrue" w:colFirst="0" w:colLast="0"/>
      <w:bookmarkEnd w:id="45"/>
      <w:r>
        <w:t>4.2. Quality Attributes</w:t>
      </w:r>
    </w:p>
    <w:p w14:paraId="44EBD974" w14:textId="77777777" w:rsidR="0057779F" w:rsidRDefault="00000000">
      <w:pPr>
        <w:rPr>
          <w:i/>
          <w:color w:val="0000FF"/>
        </w:rPr>
      </w:pPr>
      <w:r>
        <w:rPr>
          <w:i/>
          <w:color w:val="0000FF"/>
        </w:rPr>
        <w:t>[List all the required system characteristics (quality attributes) specification. Some of the possible attributes are provided with the guide/descriptions are mentioned here]</w:t>
      </w:r>
    </w:p>
    <w:p w14:paraId="270202D2" w14:textId="77777777" w:rsidR="0057779F" w:rsidRDefault="00000000">
      <w:pPr>
        <w:pStyle w:val="Heading3"/>
      </w:pPr>
      <w:bookmarkStart w:id="46" w:name="_heading=h.vx1227" w:colFirst="0" w:colLast="0"/>
      <w:bookmarkEnd w:id="46"/>
      <w:r>
        <w:t xml:space="preserve">4.2.1 Usability </w:t>
      </w:r>
    </w:p>
    <w:p w14:paraId="1332F74D" w14:textId="77777777" w:rsidR="0057779F" w:rsidRDefault="00000000">
      <w:pPr>
        <w:jc w:val="both"/>
        <w:rPr>
          <w:i/>
          <w:color w:val="0000FF"/>
        </w:rPr>
      </w:pPr>
      <w:r>
        <w:rPr>
          <w:i/>
          <w:color w:val="0000FF"/>
        </w:rPr>
        <w:t>[This section includes all those requirements that affect usability. For example, specify the required training time for a normal users and a power user to become productive at particular operations specify measurable task times for typical tasks or base the new system’s usability requirements on other systems that the users know and like specify requirement to conform to common usability standards, such as IBM’s CUA standards Microsoft’s GUI standards]</w:t>
      </w:r>
    </w:p>
    <w:p w14:paraId="2546039D" w14:textId="77777777" w:rsidR="0057779F" w:rsidRDefault="00000000">
      <w:pPr>
        <w:pStyle w:val="Heading3"/>
      </w:pPr>
      <w:bookmarkStart w:id="47" w:name="_heading=h.3fwokq0" w:colFirst="0" w:colLast="0"/>
      <w:bookmarkEnd w:id="47"/>
      <w:r>
        <w:t xml:space="preserve">4.2.2 Reliability </w:t>
      </w:r>
    </w:p>
    <w:p w14:paraId="0A05722F" w14:textId="77777777" w:rsidR="0057779F" w:rsidRDefault="00000000">
      <w:pPr>
        <w:rPr>
          <w:i/>
          <w:color w:val="0000FF"/>
        </w:rPr>
      </w:pPr>
      <w:r>
        <w:rPr>
          <w:i/>
          <w:color w:val="0000FF"/>
        </w:rPr>
        <w:t>[Requirements for reliability of the system should be specified here. Some suggestions follow:</w:t>
      </w:r>
    </w:p>
    <w:p w14:paraId="0DFA27E1" w14:textId="77777777" w:rsidR="0057779F" w:rsidRDefault="00000000">
      <w:pPr>
        <w:rPr>
          <w:i/>
          <w:color w:val="0000FF"/>
        </w:rPr>
      </w:pPr>
      <w:r>
        <w:rPr>
          <w:i/>
          <w:color w:val="0000FF"/>
        </w:rPr>
        <w:t>Availability—specify the percentage of time available ( xx.xx%), hours of use, maintenance access, degraded mode operations, and so on.</w:t>
      </w:r>
    </w:p>
    <w:p w14:paraId="50D89C0F" w14:textId="77777777" w:rsidR="0057779F" w:rsidRDefault="00000000">
      <w:pPr>
        <w:rPr>
          <w:i/>
          <w:color w:val="0000FF"/>
        </w:rPr>
      </w:pPr>
      <w:r>
        <w:rPr>
          <w:i/>
          <w:color w:val="0000FF"/>
        </w:rPr>
        <w:t>Mean Time Between Failures (MTBF) — this is usually specified in hours, but it could also be specified in terms of days, months or years.</w:t>
      </w:r>
    </w:p>
    <w:p w14:paraId="20E7C391" w14:textId="77777777" w:rsidR="0057779F" w:rsidRDefault="00000000">
      <w:pPr>
        <w:rPr>
          <w:i/>
          <w:color w:val="0000FF"/>
        </w:rPr>
      </w:pPr>
      <w:r>
        <w:rPr>
          <w:i/>
          <w:color w:val="0000FF"/>
        </w:rPr>
        <w:t>Mean Time To Repair (MTTR)—how long is the system allowed to be out of operation after it has failed?</w:t>
      </w:r>
    </w:p>
    <w:p w14:paraId="76465C87" w14:textId="77777777" w:rsidR="0057779F" w:rsidRDefault="00000000">
      <w:pPr>
        <w:rPr>
          <w:i/>
          <w:color w:val="0000FF"/>
        </w:rPr>
      </w:pPr>
      <w:r>
        <w:rPr>
          <w:i/>
          <w:color w:val="0000FF"/>
        </w:rPr>
        <w:t>Accuracy—specifies precision (resolution) and accuracy (by some known standard) that is required in the system’s output.</w:t>
      </w:r>
    </w:p>
    <w:p w14:paraId="0458927E" w14:textId="77777777" w:rsidR="0057779F" w:rsidRDefault="00000000">
      <w:pPr>
        <w:rPr>
          <w:i/>
          <w:color w:val="0000FF"/>
        </w:rPr>
      </w:pPr>
      <w:r>
        <w:rPr>
          <w:i/>
          <w:color w:val="0000FF"/>
        </w:rPr>
        <w:t>Maximum Bugs or Defect Rate—usually expressed in terms of bugs per thousand lines of code (bugs/KLOC) or bugs per function-point( bugs/function-point).</w:t>
      </w:r>
    </w:p>
    <w:p w14:paraId="54F8B188" w14:textId="77777777" w:rsidR="0057779F" w:rsidRDefault="00000000">
      <w:pPr>
        <w:rPr>
          <w:i/>
          <w:color w:val="0000FF"/>
        </w:rPr>
      </w:pPr>
      <w:r>
        <w:rPr>
          <w:i/>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63BF8C5D" w14:textId="77777777" w:rsidR="0057779F" w:rsidRDefault="00000000">
      <w:pPr>
        <w:pStyle w:val="Heading3"/>
      </w:pPr>
      <w:bookmarkStart w:id="48" w:name="_heading=h.1v1yuxt" w:colFirst="0" w:colLast="0"/>
      <w:bookmarkEnd w:id="48"/>
      <w:r>
        <w:t>4.2.3 Performance</w:t>
      </w:r>
    </w:p>
    <w:p w14:paraId="4678C372" w14:textId="77777777" w:rsidR="0057779F" w:rsidRDefault="00000000">
      <w:pPr>
        <w:rPr>
          <w:i/>
          <w:color w:val="0000FF"/>
        </w:rPr>
      </w:pPr>
      <w:r>
        <w:rPr>
          <w:i/>
          <w:color w:val="0000FF"/>
        </w:rPr>
        <w:t>[The system’s performance characteristics are outlined in this section. Include specific response times. Where applicable, reference related Use Cases by name.</w:t>
      </w:r>
    </w:p>
    <w:p w14:paraId="21EEC954" w14:textId="77777777" w:rsidR="0057779F" w:rsidRDefault="00000000">
      <w:pPr>
        <w:rPr>
          <w:i/>
          <w:color w:val="0000FF"/>
        </w:rPr>
      </w:pPr>
      <w:r>
        <w:rPr>
          <w:i/>
          <w:color w:val="0000FF"/>
        </w:rPr>
        <w:t>Response time for a transaction (average, maximum)</w:t>
      </w:r>
    </w:p>
    <w:p w14:paraId="60AE57FB" w14:textId="77777777" w:rsidR="0057779F" w:rsidRDefault="00000000">
      <w:pPr>
        <w:rPr>
          <w:i/>
          <w:color w:val="0000FF"/>
        </w:rPr>
      </w:pPr>
      <w:r>
        <w:rPr>
          <w:i/>
          <w:color w:val="0000FF"/>
        </w:rPr>
        <w:t>Throughput, for example, transactions per second</w:t>
      </w:r>
    </w:p>
    <w:p w14:paraId="1B72286E" w14:textId="77777777" w:rsidR="0057779F" w:rsidRDefault="00000000">
      <w:pPr>
        <w:rPr>
          <w:i/>
          <w:color w:val="0000FF"/>
        </w:rPr>
      </w:pPr>
      <w:r>
        <w:rPr>
          <w:i/>
          <w:color w:val="0000FF"/>
        </w:rPr>
        <w:t>Capacity, for example, the number of customers or transactions the system can accommodate</w:t>
      </w:r>
    </w:p>
    <w:p w14:paraId="0585BB30" w14:textId="77777777" w:rsidR="0057779F" w:rsidRDefault="00000000">
      <w:pPr>
        <w:rPr>
          <w:i/>
          <w:color w:val="0000FF"/>
        </w:rPr>
      </w:pPr>
      <w:r>
        <w:rPr>
          <w:i/>
          <w:color w:val="0000FF"/>
        </w:rPr>
        <w:t>Resource utilization, such as memory, disk, communications, and so forth.]</w:t>
      </w:r>
    </w:p>
    <w:p w14:paraId="766ACEE4" w14:textId="77777777" w:rsidR="0057779F" w:rsidRDefault="00000000">
      <w:pPr>
        <w:pStyle w:val="Heading3"/>
      </w:pPr>
      <w:bookmarkStart w:id="49" w:name="_heading=h.4f1mdlm" w:colFirst="0" w:colLast="0"/>
      <w:bookmarkEnd w:id="49"/>
      <w:r>
        <w:t>4.2.4 …</w:t>
      </w:r>
    </w:p>
    <w:p w14:paraId="7A8FF257" w14:textId="77777777" w:rsidR="0057779F" w:rsidRDefault="0057779F"/>
    <w:sectPr w:rsidR="0057779F">
      <w:footerReference w:type="default" r:id="rId15"/>
      <w:pgSz w:w="11906" w:h="16838"/>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E9674F" w14:textId="77777777" w:rsidR="003134D1" w:rsidRDefault="003134D1">
      <w:pPr>
        <w:spacing w:after="0" w:line="240" w:lineRule="auto"/>
      </w:pPr>
      <w:r>
        <w:separator/>
      </w:r>
    </w:p>
  </w:endnote>
  <w:endnote w:type="continuationSeparator" w:id="0">
    <w:p w14:paraId="75DA5917" w14:textId="77777777" w:rsidR="003134D1" w:rsidRDefault="003134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96D7020-AE4A-4B2A-90ED-C1619A394C8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CC6A8AD-A194-4D80-BE36-82117182D577}"/>
    <w:embedBold r:id="rId3" w:fontKey="{9583E2AC-80F4-4DBB-AFFF-5DB8276CB2CC}"/>
    <w:embedItalic r:id="rId4" w:fontKey="{2B5CD46B-174B-4525-A73F-8BFCAE2F8C53}"/>
    <w:embedBoldItalic r:id="rId5" w:fontKey="{9A6E8507-7ACD-4D34-910F-71357B2B8729}"/>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6" w:fontKey="{1529AC93-1E85-4A82-BBE5-22B77DBFF9D5}"/>
    <w:embedBold r:id="rId7" w:fontKey="{D6F5D912-AA41-4B43-A1BC-372CC603749D}"/>
    <w:embedItalic r:id="rId8" w:fontKey="{A3FE4744-A957-4DDF-B9FD-04AE5EACC9E5}"/>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9" w:fontKey="{A17A2B4B-3D94-43C9-AA30-19DBD03F1A02}"/>
    <w:embedBold r:id="rId10" w:fontKey="{4DD38B83-49CC-46F5-8B5C-B052458925D9}"/>
    <w:embedItalic r:id="rId11" w:fontKey="{33F86B12-491C-4B8E-B1C4-29F34E9BC336}"/>
  </w:font>
  <w:font w:name="Helvetica">
    <w:panose1 w:val="020B0604020202020204"/>
    <w:charset w:val="00"/>
    <w:family w:val="swiss"/>
    <w:pitch w:val="variable"/>
    <w:sig w:usb0="E0002EFF" w:usb1="C000785B" w:usb2="00000009" w:usb3="00000000" w:csb0="000001FF" w:csb1="00000000"/>
    <w:embedRegular r:id="rId12" w:fontKey="{30B00BA7-8F55-47A6-85AF-6AFB42AFA69F}"/>
  </w:font>
  <w:font w:name="Segoe">
    <w:altName w:val="Segoe UI"/>
    <w:panose1 w:val="00000000000000000000"/>
    <w:charset w:val="00"/>
    <w:family w:val="roman"/>
    <w:notTrueType/>
    <w:pitch w:val="default"/>
  </w:font>
  <w:font w:name="Segoe-Itali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3" w:fontKey="{6CB66F40-4779-4C4E-8B54-6BEB1AC4149B}"/>
    <w:embedItalic r:id="rId14" w:fontKey="{8DDA82FB-8F6C-4AA5-9BD3-3DA6876E61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AE2C3" w14:textId="77777777" w:rsidR="0057779F" w:rsidRDefault="00000000">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2228B0">
      <w:rPr>
        <w:noProof/>
        <w:color w:val="000000"/>
      </w:rPr>
      <w:t>1</w:t>
    </w:r>
    <w:r>
      <w:rPr>
        <w:color w:val="000000"/>
      </w:rPr>
      <w:fldChar w:fldCharType="end"/>
    </w:r>
    <w:r>
      <w:rPr>
        <w:color w:val="000000"/>
      </w:rPr>
      <w:t xml:space="preserve"> </w:t>
    </w:r>
  </w:p>
  <w:p w14:paraId="0A8A4EC6" w14:textId="77777777" w:rsidR="0057779F" w:rsidRDefault="0057779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53568" w14:textId="77777777" w:rsidR="003134D1" w:rsidRDefault="003134D1">
      <w:pPr>
        <w:spacing w:after="0" w:line="240" w:lineRule="auto"/>
      </w:pPr>
      <w:r>
        <w:separator/>
      </w:r>
    </w:p>
  </w:footnote>
  <w:footnote w:type="continuationSeparator" w:id="0">
    <w:p w14:paraId="369C8706" w14:textId="77777777" w:rsidR="003134D1" w:rsidRDefault="003134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4E04D4"/>
    <w:multiLevelType w:val="multilevel"/>
    <w:tmpl w:val="E9445DAA"/>
    <w:lvl w:ilvl="0">
      <w:start w:val="1"/>
      <w:numFmt w:val="decimal"/>
      <w:lvlText w:val="%1."/>
      <w:lvlJc w:val="left"/>
      <w:pPr>
        <w:ind w:left="324"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1" w15:restartNumberingAfterBreak="0">
    <w:nsid w:val="0EDA6D24"/>
    <w:multiLevelType w:val="hybridMultilevel"/>
    <w:tmpl w:val="666E220C"/>
    <w:lvl w:ilvl="0" w:tplc="8E5E4BEA">
      <w:start w:val="1"/>
      <w:numFmt w:val="decimal"/>
      <w:lvlText w:val="%1."/>
      <w:lvlJc w:val="left"/>
      <w:pPr>
        <w:ind w:left="432" w:hanging="360"/>
      </w:pPr>
      <w:rPr>
        <w:rFonts w:hint="default"/>
        <w:color w:val="000000"/>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285A36E4"/>
    <w:multiLevelType w:val="multilevel"/>
    <w:tmpl w:val="EED624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9F33564"/>
    <w:multiLevelType w:val="multilevel"/>
    <w:tmpl w:val="FEBACDB4"/>
    <w:lvl w:ilvl="0">
      <w:start w:val="1"/>
      <w:numFmt w:val="decimal"/>
      <w:lvlText w:val="%1."/>
      <w:lvlJc w:val="left"/>
      <w:pPr>
        <w:ind w:left="43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D13067E"/>
    <w:multiLevelType w:val="multilevel"/>
    <w:tmpl w:val="7C0EAD0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F164316"/>
    <w:multiLevelType w:val="multilevel"/>
    <w:tmpl w:val="A7F4CF30"/>
    <w:lvl w:ilvl="0">
      <w:start w:val="1"/>
      <w:numFmt w:val="decimal"/>
      <w:lvlText w:val="%1."/>
      <w:lvlJc w:val="left"/>
      <w:pPr>
        <w:ind w:left="342" w:hanging="360"/>
      </w:pPr>
    </w:lvl>
    <w:lvl w:ilvl="1">
      <w:start w:val="1"/>
      <w:numFmt w:val="lowerLetter"/>
      <w:lvlText w:val="%2."/>
      <w:lvlJc w:val="left"/>
      <w:pPr>
        <w:ind w:left="1062" w:hanging="360"/>
      </w:pPr>
    </w:lvl>
    <w:lvl w:ilvl="2">
      <w:start w:val="1"/>
      <w:numFmt w:val="lowerRoman"/>
      <w:lvlText w:val="%3."/>
      <w:lvlJc w:val="right"/>
      <w:pPr>
        <w:ind w:left="1782" w:hanging="180"/>
      </w:pPr>
    </w:lvl>
    <w:lvl w:ilvl="3">
      <w:start w:val="1"/>
      <w:numFmt w:val="decimal"/>
      <w:lvlText w:val="%4."/>
      <w:lvlJc w:val="left"/>
      <w:pPr>
        <w:ind w:left="2502" w:hanging="360"/>
      </w:pPr>
    </w:lvl>
    <w:lvl w:ilvl="4">
      <w:start w:val="1"/>
      <w:numFmt w:val="lowerLetter"/>
      <w:lvlText w:val="%5."/>
      <w:lvlJc w:val="left"/>
      <w:pPr>
        <w:ind w:left="3222" w:hanging="360"/>
      </w:pPr>
    </w:lvl>
    <w:lvl w:ilvl="5">
      <w:start w:val="1"/>
      <w:numFmt w:val="lowerRoman"/>
      <w:lvlText w:val="%6."/>
      <w:lvlJc w:val="right"/>
      <w:pPr>
        <w:ind w:left="3942" w:hanging="180"/>
      </w:pPr>
    </w:lvl>
    <w:lvl w:ilvl="6">
      <w:start w:val="1"/>
      <w:numFmt w:val="decimal"/>
      <w:lvlText w:val="%7."/>
      <w:lvlJc w:val="left"/>
      <w:pPr>
        <w:ind w:left="4662" w:hanging="360"/>
      </w:pPr>
    </w:lvl>
    <w:lvl w:ilvl="7">
      <w:start w:val="1"/>
      <w:numFmt w:val="lowerLetter"/>
      <w:lvlText w:val="%8."/>
      <w:lvlJc w:val="left"/>
      <w:pPr>
        <w:ind w:left="5382" w:hanging="360"/>
      </w:pPr>
    </w:lvl>
    <w:lvl w:ilvl="8">
      <w:start w:val="1"/>
      <w:numFmt w:val="lowerRoman"/>
      <w:lvlText w:val="%9."/>
      <w:lvlJc w:val="right"/>
      <w:pPr>
        <w:ind w:left="6102" w:hanging="180"/>
      </w:pPr>
    </w:lvl>
  </w:abstractNum>
  <w:abstractNum w:abstractNumId="6" w15:restartNumberingAfterBreak="0">
    <w:nsid w:val="53F06B62"/>
    <w:multiLevelType w:val="hybridMultilevel"/>
    <w:tmpl w:val="3AEE1CC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8E6E97"/>
    <w:multiLevelType w:val="multilevel"/>
    <w:tmpl w:val="CF64EA2E"/>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68EF5FF5"/>
    <w:multiLevelType w:val="multilevel"/>
    <w:tmpl w:val="F1087E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45375F7"/>
    <w:multiLevelType w:val="multilevel"/>
    <w:tmpl w:val="D00252C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 w15:restartNumberingAfterBreak="0">
    <w:nsid w:val="76282D38"/>
    <w:multiLevelType w:val="multilevel"/>
    <w:tmpl w:val="CEB239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76431167">
    <w:abstractNumId w:val="9"/>
  </w:num>
  <w:num w:numId="2" w16cid:durableId="1675035090">
    <w:abstractNumId w:val="3"/>
  </w:num>
  <w:num w:numId="3" w16cid:durableId="1047070851">
    <w:abstractNumId w:val="5"/>
  </w:num>
  <w:num w:numId="4" w16cid:durableId="1286695654">
    <w:abstractNumId w:val="0"/>
  </w:num>
  <w:num w:numId="5" w16cid:durableId="129399035">
    <w:abstractNumId w:val="4"/>
  </w:num>
  <w:num w:numId="6" w16cid:durableId="347029713">
    <w:abstractNumId w:val="2"/>
  </w:num>
  <w:num w:numId="7" w16cid:durableId="1748452022">
    <w:abstractNumId w:val="10"/>
  </w:num>
  <w:num w:numId="8" w16cid:durableId="1176648220">
    <w:abstractNumId w:val="8"/>
  </w:num>
  <w:num w:numId="9" w16cid:durableId="1317223797">
    <w:abstractNumId w:val="7"/>
  </w:num>
  <w:num w:numId="10" w16cid:durableId="866719786">
    <w:abstractNumId w:val="1"/>
  </w:num>
  <w:num w:numId="11" w16cid:durableId="20907621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79F"/>
    <w:rsid w:val="00175408"/>
    <w:rsid w:val="001F64E1"/>
    <w:rsid w:val="002228B0"/>
    <w:rsid w:val="00296D47"/>
    <w:rsid w:val="002B2648"/>
    <w:rsid w:val="003134D1"/>
    <w:rsid w:val="00425E1A"/>
    <w:rsid w:val="00476796"/>
    <w:rsid w:val="005206EE"/>
    <w:rsid w:val="0057779F"/>
    <w:rsid w:val="0066538C"/>
    <w:rsid w:val="006A62FE"/>
    <w:rsid w:val="007202FF"/>
    <w:rsid w:val="007B0CB8"/>
    <w:rsid w:val="0084519C"/>
    <w:rsid w:val="00980ECF"/>
    <w:rsid w:val="009A27B4"/>
    <w:rsid w:val="00A067A8"/>
    <w:rsid w:val="00BF128A"/>
    <w:rsid w:val="00CC465D"/>
    <w:rsid w:val="00CD7B61"/>
    <w:rsid w:val="00EC7B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B93A5"/>
  <w15:docId w15:val="{D2E14284-3F6F-4355-B8A1-6F2CBA59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BE4"/>
  </w:style>
  <w:style w:type="paragraph" w:styleId="Heading1">
    <w:name w:val="heading 1"/>
    <w:basedOn w:val="Normal"/>
    <w:next w:val="Normal"/>
    <w:link w:val="Heading1Char"/>
    <w:uiPriority w:val="9"/>
    <w:qFormat/>
    <w:rsid w:val="00880390"/>
    <w:pPr>
      <w:keepNext/>
      <w:keepLines/>
      <w:spacing w:before="240" w:after="0"/>
      <w:outlineLvl w:val="0"/>
      <w:pPrChange w:id="0" w:author="Chu Thi Minh Hue (FE FPTU HN)" w:date="2023-02-27T08:01:00Z">
        <w:pPr>
          <w:keepNext/>
          <w:keepLines/>
          <w:spacing w:before="240" w:line="259" w:lineRule="auto"/>
          <w:outlineLvl w:val="0"/>
        </w:pPr>
      </w:pPrChange>
    </w:pPr>
    <w:rPr>
      <w:rFonts w:eastAsiaTheme="majorEastAsia" w:cstheme="majorBidi"/>
      <w:b/>
      <w:color w:val="833C0B" w:themeColor="accent2" w:themeShade="80"/>
      <w:sz w:val="32"/>
      <w:szCs w:val="32"/>
      <w:rPrChange w:id="0" w:author="Chu Thi Minh Hue (FE FPTU HN)" w:date="2023-02-27T08:01:00Z">
        <w:rPr>
          <w:rFonts w:asciiTheme="minorHAnsi" w:eastAsiaTheme="majorEastAsia" w:hAnsiTheme="minorHAnsi" w:cstheme="majorBidi"/>
          <w:b/>
          <w:color w:val="833C0B" w:themeColor="accent2" w:themeShade="80"/>
          <w:sz w:val="32"/>
          <w:szCs w:val="32"/>
          <w:lang w:val="en-GB" w:eastAsia="en-US" w:bidi="ar-SA"/>
        </w:rPr>
      </w:rPrChange>
    </w:rPr>
  </w:style>
  <w:style w:type="paragraph" w:styleId="Heading2">
    <w:name w:val="heading 2"/>
    <w:basedOn w:val="Normal"/>
    <w:next w:val="Normal"/>
    <w:link w:val="Heading2Char"/>
    <w:uiPriority w:val="9"/>
    <w:unhideWhenUsed/>
    <w:qFormat/>
    <w:rsid w:val="00AD5EC5"/>
    <w:pPr>
      <w:keepNext/>
      <w:keepLines/>
      <w:spacing w:before="40" w:after="0"/>
      <w:outlineLvl w:val="1"/>
    </w:pPr>
    <w:rPr>
      <w:rFonts w:eastAsiaTheme="majorEastAsia" w:cstheme="majorBidi"/>
      <w:b/>
      <w:color w:val="833C0B" w:themeColor="accent2" w:themeShade="80"/>
      <w:sz w:val="26"/>
      <w:szCs w:val="26"/>
    </w:rPr>
  </w:style>
  <w:style w:type="paragraph" w:styleId="Heading3">
    <w:name w:val="heading 3"/>
    <w:basedOn w:val="Normal"/>
    <w:next w:val="Normal"/>
    <w:link w:val="Heading3Char"/>
    <w:uiPriority w:val="9"/>
    <w:unhideWhenUsed/>
    <w:qFormat/>
    <w:rsid w:val="00240157"/>
    <w:pPr>
      <w:keepNext/>
      <w:keepLines/>
      <w:spacing w:before="40" w:after="0"/>
      <w:ind w:left="360" w:hanging="360"/>
      <w:outlineLvl w:val="2"/>
    </w:pPr>
    <w:rPr>
      <w:rFonts w:eastAsiaTheme="majorEastAsia" w:cstheme="majorBidi"/>
      <w:b/>
      <w:color w:val="833C0B" w:themeColor="accent2" w:themeShade="80"/>
      <w:sz w:val="24"/>
      <w:szCs w:val="24"/>
    </w:rPr>
  </w:style>
  <w:style w:type="paragraph" w:styleId="Heading4">
    <w:name w:val="heading 4"/>
    <w:basedOn w:val="Normal"/>
    <w:next w:val="Normal"/>
    <w:link w:val="Heading4Char"/>
    <w:uiPriority w:val="9"/>
    <w:semiHidden/>
    <w:unhideWhenUsed/>
    <w:qFormat/>
    <w:rsid w:val="00D047B9"/>
    <w:pPr>
      <w:keepNext/>
      <w:keepLines/>
      <w:spacing w:before="40" w:after="0"/>
      <w:outlineLvl w:val="3"/>
    </w:pPr>
    <w:rPr>
      <w:rFonts w:eastAsiaTheme="majorEastAsia" w:cstheme="majorBidi"/>
      <w:b/>
      <w:i/>
      <w:iCs/>
      <w:color w:val="833C0B" w:themeColor="accent2" w:themeShade="80"/>
    </w:rPr>
  </w:style>
  <w:style w:type="paragraph" w:styleId="Heading5">
    <w:name w:val="heading 5"/>
    <w:basedOn w:val="Normal"/>
    <w:next w:val="Normal"/>
    <w:link w:val="Heading5Char"/>
    <w:uiPriority w:val="9"/>
    <w:semiHidden/>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880390"/>
    <w:rPr>
      <w:rFonts w:eastAsiaTheme="majorEastAsia" w:cstheme="majorBidi"/>
      <w:b/>
      <w:color w:val="833C0B" w:themeColor="accent2" w:themeShade="80"/>
      <w:sz w:val="32"/>
      <w:szCs w:val="32"/>
    </w:rPr>
  </w:style>
  <w:style w:type="character" w:customStyle="1" w:styleId="Heading2Char">
    <w:name w:val="Heading 2 Char"/>
    <w:basedOn w:val="DefaultParagraphFont"/>
    <w:link w:val="Heading2"/>
    <w:uiPriority w:val="9"/>
    <w:rsid w:val="00AD5EC5"/>
    <w:rPr>
      <w:rFonts w:eastAsiaTheme="majorEastAsia" w:cstheme="majorBidi"/>
      <w:b/>
      <w:color w:val="833C0B" w:themeColor="accent2" w:themeShade="80"/>
      <w:sz w:val="26"/>
      <w:szCs w:val="26"/>
    </w:rPr>
  </w:style>
  <w:style w:type="character" w:customStyle="1" w:styleId="Heading3Char">
    <w:name w:val="Heading 3 Char"/>
    <w:basedOn w:val="DefaultParagraphFont"/>
    <w:link w:val="Heading3"/>
    <w:uiPriority w:val="9"/>
    <w:rsid w:val="00240157"/>
    <w:rPr>
      <w:rFonts w:eastAsiaTheme="majorEastAsia" w:cstheme="majorBidi"/>
      <w:b/>
      <w:color w:val="833C0B" w:themeColor="accent2" w:themeShade="80"/>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D047B9"/>
    <w:rPr>
      <w:rFonts w:eastAsiaTheme="majorEastAsia" w:cstheme="majorBidi"/>
      <w:b/>
      <w:i/>
      <w:iCs/>
      <w:color w:val="833C0B" w:themeColor="accent2" w:themeShade="80"/>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EC3008"/>
    <w:rPr>
      <w:color w:val="954F72" w:themeColor="followedHyperlink"/>
      <w:u w:val="single"/>
    </w:rPr>
  </w:style>
  <w:style w:type="paragraph" w:styleId="TOCHeading">
    <w:name w:val="TOC Heading"/>
    <w:basedOn w:val="Heading1"/>
    <w:next w:val="Normal"/>
    <w:uiPriority w:val="39"/>
    <w:unhideWhenUsed/>
    <w:qFormat/>
    <w:rsid w:val="0058488E"/>
    <w:pPr>
      <w:outlineLvl w:val="9"/>
    </w:pPr>
    <w:rPr>
      <w:b w:val="0"/>
      <w:lang w:val="en-US"/>
    </w:rPr>
  </w:style>
  <w:style w:type="paragraph" w:styleId="TOC1">
    <w:name w:val="toc 1"/>
    <w:basedOn w:val="Normal"/>
    <w:next w:val="Normal"/>
    <w:autoRedefine/>
    <w:uiPriority w:val="39"/>
    <w:unhideWhenUsed/>
    <w:rsid w:val="0058488E"/>
    <w:pPr>
      <w:spacing w:after="100"/>
    </w:pPr>
  </w:style>
  <w:style w:type="paragraph" w:styleId="TOC2">
    <w:name w:val="toc 2"/>
    <w:basedOn w:val="Normal"/>
    <w:next w:val="Normal"/>
    <w:autoRedefine/>
    <w:uiPriority w:val="39"/>
    <w:unhideWhenUsed/>
    <w:rsid w:val="0058488E"/>
    <w:pPr>
      <w:spacing w:after="100"/>
      <w:ind w:left="220"/>
    </w:pPr>
  </w:style>
  <w:style w:type="paragraph" w:styleId="TOC3">
    <w:name w:val="toc 3"/>
    <w:basedOn w:val="Normal"/>
    <w:next w:val="Normal"/>
    <w:autoRedefine/>
    <w:uiPriority w:val="39"/>
    <w:unhideWhenUsed/>
    <w:rsid w:val="00954C24"/>
    <w:pPr>
      <w:tabs>
        <w:tab w:val="right" w:leader="dot" w:pos="9040"/>
      </w:tabs>
      <w:spacing w:after="100"/>
      <w:ind w:left="440"/>
    </w:pPr>
  </w:style>
  <w:style w:type="paragraph" w:customStyle="1" w:styleId="Bang0">
    <w:name w:val="Bang"/>
    <w:basedOn w:val="Normal"/>
    <w:autoRedefine/>
    <w:rsid w:val="00BC6D0C"/>
    <w:pPr>
      <w:spacing w:before="80" w:after="80" w:line="240" w:lineRule="auto"/>
      <w:pPrChange w:id="1" w:author="Chu Thi Minh Hue (FE FPTU HN)" w:date="2023-03-10T10:29:00Z">
        <w:pPr>
          <w:spacing w:before="80" w:after="80"/>
        </w:pPr>
      </w:pPrChange>
    </w:pPr>
    <w:rPr>
      <w:rFonts w:ascii="Tahoma" w:eastAsia="Times New Roman" w:hAnsi="Tahoma" w:cs="Tahoma"/>
      <w:sz w:val="18"/>
      <w:szCs w:val="18"/>
      <w:lang w:val="en-US"/>
      <w:rPrChange w:id="1" w:author="Chu Thi Minh Hue (FE FPTU HN)" w:date="2023-03-10T10:29:00Z">
        <w:rPr>
          <w:rFonts w:ascii="Tahoma" w:hAnsi="Tahoma" w:cs="Tahoma"/>
          <w:sz w:val="18"/>
          <w:szCs w:val="18"/>
          <w:lang w:val="en-US" w:eastAsia="en-US" w:bidi="ar-SA"/>
        </w:rPr>
      </w:rPrChange>
    </w:rPr>
  </w:style>
  <w:style w:type="paragraph" w:customStyle="1" w:styleId="HeadingLv1">
    <w:name w:val="Heading Lv1"/>
    <w:basedOn w:val="Normal"/>
    <w:autoRedefine/>
    <w:rsid w:val="00787EE7"/>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styleId="Revision">
    <w:name w:val="Revision"/>
    <w:hidden/>
    <w:uiPriority w:val="99"/>
    <w:semiHidden/>
    <w:rsid w:val="00FF5A0C"/>
    <w:pPr>
      <w:spacing w:after="0" w:line="240" w:lineRule="auto"/>
    </w:pPr>
  </w:style>
  <w:style w:type="character" w:customStyle="1" w:styleId="fontstyle21">
    <w:name w:val="fontstyle21"/>
    <w:basedOn w:val="DefaultParagraphFont"/>
    <w:rsid w:val="009B4813"/>
    <w:rPr>
      <w:rFonts w:ascii="Segoe-Italic" w:hAnsi="Segoe-Italic" w:hint="default"/>
      <w:b w:val="0"/>
      <w:bCs w:val="0"/>
      <w:i/>
      <w:iCs/>
      <w:color w:val="242021"/>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65414">
      <w:bodyDiv w:val="1"/>
      <w:marLeft w:val="0"/>
      <w:marRight w:val="0"/>
      <w:marTop w:val="0"/>
      <w:marBottom w:val="0"/>
      <w:divBdr>
        <w:top w:val="none" w:sz="0" w:space="0" w:color="auto"/>
        <w:left w:val="none" w:sz="0" w:space="0" w:color="auto"/>
        <w:bottom w:val="none" w:sz="0" w:space="0" w:color="auto"/>
        <w:right w:val="none" w:sz="0" w:space="0" w:color="auto"/>
      </w:divBdr>
    </w:div>
    <w:div w:id="156312378">
      <w:bodyDiv w:val="1"/>
      <w:marLeft w:val="0"/>
      <w:marRight w:val="0"/>
      <w:marTop w:val="0"/>
      <w:marBottom w:val="0"/>
      <w:divBdr>
        <w:top w:val="none" w:sz="0" w:space="0" w:color="auto"/>
        <w:left w:val="none" w:sz="0" w:space="0" w:color="auto"/>
        <w:bottom w:val="none" w:sz="0" w:space="0" w:color="auto"/>
        <w:right w:val="none" w:sz="0" w:space="0" w:color="auto"/>
      </w:divBdr>
    </w:div>
    <w:div w:id="207959263">
      <w:bodyDiv w:val="1"/>
      <w:marLeft w:val="0"/>
      <w:marRight w:val="0"/>
      <w:marTop w:val="0"/>
      <w:marBottom w:val="0"/>
      <w:divBdr>
        <w:top w:val="none" w:sz="0" w:space="0" w:color="auto"/>
        <w:left w:val="none" w:sz="0" w:space="0" w:color="auto"/>
        <w:bottom w:val="none" w:sz="0" w:space="0" w:color="auto"/>
        <w:right w:val="none" w:sz="0" w:space="0" w:color="auto"/>
      </w:divBdr>
    </w:div>
    <w:div w:id="268708749">
      <w:bodyDiv w:val="1"/>
      <w:marLeft w:val="0"/>
      <w:marRight w:val="0"/>
      <w:marTop w:val="0"/>
      <w:marBottom w:val="0"/>
      <w:divBdr>
        <w:top w:val="none" w:sz="0" w:space="0" w:color="auto"/>
        <w:left w:val="none" w:sz="0" w:space="0" w:color="auto"/>
        <w:bottom w:val="none" w:sz="0" w:space="0" w:color="auto"/>
        <w:right w:val="none" w:sz="0" w:space="0" w:color="auto"/>
      </w:divBdr>
    </w:div>
    <w:div w:id="317196821">
      <w:bodyDiv w:val="1"/>
      <w:marLeft w:val="0"/>
      <w:marRight w:val="0"/>
      <w:marTop w:val="0"/>
      <w:marBottom w:val="0"/>
      <w:divBdr>
        <w:top w:val="none" w:sz="0" w:space="0" w:color="auto"/>
        <w:left w:val="none" w:sz="0" w:space="0" w:color="auto"/>
        <w:bottom w:val="none" w:sz="0" w:space="0" w:color="auto"/>
        <w:right w:val="none" w:sz="0" w:space="0" w:color="auto"/>
      </w:divBdr>
    </w:div>
    <w:div w:id="405150117">
      <w:bodyDiv w:val="1"/>
      <w:marLeft w:val="0"/>
      <w:marRight w:val="0"/>
      <w:marTop w:val="0"/>
      <w:marBottom w:val="0"/>
      <w:divBdr>
        <w:top w:val="none" w:sz="0" w:space="0" w:color="auto"/>
        <w:left w:val="none" w:sz="0" w:space="0" w:color="auto"/>
        <w:bottom w:val="none" w:sz="0" w:space="0" w:color="auto"/>
        <w:right w:val="none" w:sz="0" w:space="0" w:color="auto"/>
      </w:divBdr>
    </w:div>
    <w:div w:id="551968922">
      <w:bodyDiv w:val="1"/>
      <w:marLeft w:val="0"/>
      <w:marRight w:val="0"/>
      <w:marTop w:val="0"/>
      <w:marBottom w:val="0"/>
      <w:divBdr>
        <w:top w:val="none" w:sz="0" w:space="0" w:color="auto"/>
        <w:left w:val="none" w:sz="0" w:space="0" w:color="auto"/>
        <w:bottom w:val="none" w:sz="0" w:space="0" w:color="auto"/>
        <w:right w:val="none" w:sz="0" w:space="0" w:color="auto"/>
      </w:divBdr>
    </w:div>
    <w:div w:id="567032641">
      <w:bodyDiv w:val="1"/>
      <w:marLeft w:val="0"/>
      <w:marRight w:val="0"/>
      <w:marTop w:val="0"/>
      <w:marBottom w:val="0"/>
      <w:divBdr>
        <w:top w:val="none" w:sz="0" w:space="0" w:color="auto"/>
        <w:left w:val="none" w:sz="0" w:space="0" w:color="auto"/>
        <w:bottom w:val="none" w:sz="0" w:space="0" w:color="auto"/>
        <w:right w:val="none" w:sz="0" w:space="0" w:color="auto"/>
      </w:divBdr>
    </w:div>
    <w:div w:id="613484486">
      <w:bodyDiv w:val="1"/>
      <w:marLeft w:val="0"/>
      <w:marRight w:val="0"/>
      <w:marTop w:val="0"/>
      <w:marBottom w:val="0"/>
      <w:divBdr>
        <w:top w:val="none" w:sz="0" w:space="0" w:color="auto"/>
        <w:left w:val="none" w:sz="0" w:space="0" w:color="auto"/>
        <w:bottom w:val="none" w:sz="0" w:space="0" w:color="auto"/>
        <w:right w:val="none" w:sz="0" w:space="0" w:color="auto"/>
      </w:divBdr>
    </w:div>
    <w:div w:id="633102936">
      <w:bodyDiv w:val="1"/>
      <w:marLeft w:val="0"/>
      <w:marRight w:val="0"/>
      <w:marTop w:val="0"/>
      <w:marBottom w:val="0"/>
      <w:divBdr>
        <w:top w:val="none" w:sz="0" w:space="0" w:color="auto"/>
        <w:left w:val="none" w:sz="0" w:space="0" w:color="auto"/>
        <w:bottom w:val="none" w:sz="0" w:space="0" w:color="auto"/>
        <w:right w:val="none" w:sz="0" w:space="0" w:color="auto"/>
      </w:divBdr>
    </w:div>
    <w:div w:id="671563869">
      <w:bodyDiv w:val="1"/>
      <w:marLeft w:val="0"/>
      <w:marRight w:val="0"/>
      <w:marTop w:val="0"/>
      <w:marBottom w:val="0"/>
      <w:divBdr>
        <w:top w:val="none" w:sz="0" w:space="0" w:color="auto"/>
        <w:left w:val="none" w:sz="0" w:space="0" w:color="auto"/>
        <w:bottom w:val="none" w:sz="0" w:space="0" w:color="auto"/>
        <w:right w:val="none" w:sz="0" w:space="0" w:color="auto"/>
      </w:divBdr>
    </w:div>
    <w:div w:id="737942985">
      <w:bodyDiv w:val="1"/>
      <w:marLeft w:val="0"/>
      <w:marRight w:val="0"/>
      <w:marTop w:val="0"/>
      <w:marBottom w:val="0"/>
      <w:divBdr>
        <w:top w:val="none" w:sz="0" w:space="0" w:color="auto"/>
        <w:left w:val="none" w:sz="0" w:space="0" w:color="auto"/>
        <w:bottom w:val="none" w:sz="0" w:space="0" w:color="auto"/>
        <w:right w:val="none" w:sz="0" w:space="0" w:color="auto"/>
      </w:divBdr>
    </w:div>
    <w:div w:id="840973966">
      <w:bodyDiv w:val="1"/>
      <w:marLeft w:val="0"/>
      <w:marRight w:val="0"/>
      <w:marTop w:val="0"/>
      <w:marBottom w:val="0"/>
      <w:divBdr>
        <w:top w:val="none" w:sz="0" w:space="0" w:color="auto"/>
        <w:left w:val="none" w:sz="0" w:space="0" w:color="auto"/>
        <w:bottom w:val="none" w:sz="0" w:space="0" w:color="auto"/>
        <w:right w:val="none" w:sz="0" w:space="0" w:color="auto"/>
      </w:divBdr>
    </w:div>
    <w:div w:id="1051266677">
      <w:bodyDiv w:val="1"/>
      <w:marLeft w:val="0"/>
      <w:marRight w:val="0"/>
      <w:marTop w:val="0"/>
      <w:marBottom w:val="0"/>
      <w:divBdr>
        <w:top w:val="none" w:sz="0" w:space="0" w:color="auto"/>
        <w:left w:val="none" w:sz="0" w:space="0" w:color="auto"/>
        <w:bottom w:val="none" w:sz="0" w:space="0" w:color="auto"/>
        <w:right w:val="none" w:sz="0" w:space="0" w:color="auto"/>
      </w:divBdr>
    </w:div>
    <w:div w:id="1363364936">
      <w:bodyDiv w:val="1"/>
      <w:marLeft w:val="0"/>
      <w:marRight w:val="0"/>
      <w:marTop w:val="0"/>
      <w:marBottom w:val="0"/>
      <w:divBdr>
        <w:top w:val="none" w:sz="0" w:space="0" w:color="auto"/>
        <w:left w:val="none" w:sz="0" w:space="0" w:color="auto"/>
        <w:bottom w:val="none" w:sz="0" w:space="0" w:color="auto"/>
        <w:right w:val="none" w:sz="0" w:space="0" w:color="auto"/>
      </w:divBdr>
    </w:div>
    <w:div w:id="1457220133">
      <w:bodyDiv w:val="1"/>
      <w:marLeft w:val="0"/>
      <w:marRight w:val="0"/>
      <w:marTop w:val="0"/>
      <w:marBottom w:val="0"/>
      <w:divBdr>
        <w:top w:val="none" w:sz="0" w:space="0" w:color="auto"/>
        <w:left w:val="none" w:sz="0" w:space="0" w:color="auto"/>
        <w:bottom w:val="none" w:sz="0" w:space="0" w:color="auto"/>
        <w:right w:val="none" w:sz="0" w:space="0" w:color="auto"/>
      </w:divBdr>
    </w:div>
    <w:div w:id="1476677878">
      <w:bodyDiv w:val="1"/>
      <w:marLeft w:val="0"/>
      <w:marRight w:val="0"/>
      <w:marTop w:val="0"/>
      <w:marBottom w:val="0"/>
      <w:divBdr>
        <w:top w:val="none" w:sz="0" w:space="0" w:color="auto"/>
        <w:left w:val="none" w:sz="0" w:space="0" w:color="auto"/>
        <w:bottom w:val="none" w:sz="0" w:space="0" w:color="auto"/>
        <w:right w:val="none" w:sz="0" w:space="0" w:color="auto"/>
      </w:divBdr>
    </w:div>
    <w:div w:id="1495995408">
      <w:bodyDiv w:val="1"/>
      <w:marLeft w:val="0"/>
      <w:marRight w:val="0"/>
      <w:marTop w:val="0"/>
      <w:marBottom w:val="0"/>
      <w:divBdr>
        <w:top w:val="none" w:sz="0" w:space="0" w:color="auto"/>
        <w:left w:val="none" w:sz="0" w:space="0" w:color="auto"/>
        <w:bottom w:val="none" w:sz="0" w:space="0" w:color="auto"/>
        <w:right w:val="none" w:sz="0" w:space="0" w:color="auto"/>
      </w:divBdr>
    </w:div>
    <w:div w:id="1506627249">
      <w:bodyDiv w:val="1"/>
      <w:marLeft w:val="0"/>
      <w:marRight w:val="0"/>
      <w:marTop w:val="0"/>
      <w:marBottom w:val="0"/>
      <w:divBdr>
        <w:top w:val="none" w:sz="0" w:space="0" w:color="auto"/>
        <w:left w:val="none" w:sz="0" w:space="0" w:color="auto"/>
        <w:bottom w:val="none" w:sz="0" w:space="0" w:color="auto"/>
        <w:right w:val="none" w:sz="0" w:space="0" w:color="auto"/>
      </w:divBdr>
    </w:div>
    <w:div w:id="1519931664">
      <w:bodyDiv w:val="1"/>
      <w:marLeft w:val="0"/>
      <w:marRight w:val="0"/>
      <w:marTop w:val="0"/>
      <w:marBottom w:val="0"/>
      <w:divBdr>
        <w:top w:val="none" w:sz="0" w:space="0" w:color="auto"/>
        <w:left w:val="none" w:sz="0" w:space="0" w:color="auto"/>
        <w:bottom w:val="none" w:sz="0" w:space="0" w:color="auto"/>
        <w:right w:val="none" w:sz="0" w:space="0" w:color="auto"/>
      </w:divBdr>
    </w:div>
    <w:div w:id="1762946037">
      <w:bodyDiv w:val="1"/>
      <w:marLeft w:val="0"/>
      <w:marRight w:val="0"/>
      <w:marTop w:val="0"/>
      <w:marBottom w:val="0"/>
      <w:divBdr>
        <w:top w:val="none" w:sz="0" w:space="0" w:color="auto"/>
        <w:left w:val="none" w:sz="0" w:space="0" w:color="auto"/>
        <w:bottom w:val="none" w:sz="0" w:space="0" w:color="auto"/>
        <w:right w:val="none" w:sz="0" w:space="0" w:color="auto"/>
      </w:divBdr>
    </w:div>
    <w:div w:id="1779788559">
      <w:bodyDiv w:val="1"/>
      <w:marLeft w:val="0"/>
      <w:marRight w:val="0"/>
      <w:marTop w:val="0"/>
      <w:marBottom w:val="0"/>
      <w:divBdr>
        <w:top w:val="none" w:sz="0" w:space="0" w:color="auto"/>
        <w:left w:val="none" w:sz="0" w:space="0" w:color="auto"/>
        <w:bottom w:val="none" w:sz="0" w:space="0" w:color="auto"/>
        <w:right w:val="none" w:sz="0" w:space="0" w:color="auto"/>
      </w:divBdr>
    </w:div>
    <w:div w:id="1788961418">
      <w:bodyDiv w:val="1"/>
      <w:marLeft w:val="0"/>
      <w:marRight w:val="0"/>
      <w:marTop w:val="0"/>
      <w:marBottom w:val="0"/>
      <w:divBdr>
        <w:top w:val="none" w:sz="0" w:space="0" w:color="auto"/>
        <w:left w:val="none" w:sz="0" w:space="0" w:color="auto"/>
        <w:bottom w:val="none" w:sz="0" w:space="0" w:color="auto"/>
        <w:right w:val="none" w:sz="0" w:space="0" w:color="auto"/>
      </w:divBdr>
    </w:div>
    <w:div w:id="2066416467">
      <w:bodyDiv w:val="1"/>
      <w:marLeft w:val="0"/>
      <w:marRight w:val="0"/>
      <w:marTop w:val="0"/>
      <w:marBottom w:val="0"/>
      <w:divBdr>
        <w:top w:val="none" w:sz="0" w:space="0" w:color="auto"/>
        <w:left w:val="none" w:sz="0" w:space="0" w:color="auto"/>
        <w:bottom w:val="none" w:sz="0" w:space="0" w:color="auto"/>
        <w:right w:val="none" w:sz="0" w:space="0" w:color="auto"/>
      </w:divBdr>
    </w:div>
    <w:div w:id="21295401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qMmedcr01V7dWAoIH6ALBUHi9g==">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Pages>
  <Words>4341</Words>
  <Characters>24746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Mạnh Nguyễn Công</cp:lastModifiedBy>
  <cp:revision>8</cp:revision>
  <dcterms:created xsi:type="dcterms:W3CDTF">2022-10-05T06:58:00Z</dcterms:created>
  <dcterms:modified xsi:type="dcterms:W3CDTF">2024-09-27T15:50:00Z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8bc518090b6a93cf534fe0f829df1724f9ce5b44bdc9ae839bf644a5995b443e</vt:lpwstr>
  </property>
</Properties>
</file>